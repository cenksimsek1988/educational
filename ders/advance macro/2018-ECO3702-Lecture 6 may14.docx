
<file path=[Content_Types].xml><?xml version="1.0" encoding="utf-8"?>
<Types xmlns="http://schemas.openxmlformats.org/package/2006/content-types">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Default Extension="gif" ContentType="image/gif"/>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C14C971" w14:textId="77777777" w:rsidR="00573325" w:rsidRDefault="0036419E">
      <w:r>
        <w:rPr>
          <w:noProof/>
          <w:lang w:eastAsia="tr-TR"/>
        </w:rPr>
        <mc:AlternateContent>
          <mc:Choice Requires="wpg">
            <w:drawing>
              <wp:anchor distT="0" distB="0" distL="114300" distR="114300" simplePos="0" relativeHeight="251658240" behindDoc="0" locked="0" layoutInCell="0" allowOverlap="1" wp14:anchorId="621D2075" wp14:editId="2196D82B">
                <wp:simplePos x="0" y="0"/>
                <wp:positionH relativeFrom="page">
                  <wp:posOffset>229230</wp:posOffset>
                </wp:positionH>
                <wp:positionV relativeFrom="page">
                  <wp:posOffset>227965</wp:posOffset>
                </wp:positionV>
                <wp:extent cx="7372986" cy="9677165"/>
                <wp:effectExtent l="76200" t="38100" r="56515" b="19685"/>
                <wp:wrapNone/>
                <wp:docPr id="7"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72986" cy="9677165"/>
                          <a:chOff x="313" y="353"/>
                          <a:chExt cx="11608" cy="15076"/>
                        </a:xfrm>
                      </wpg:grpSpPr>
                      <wps:wsp>
                        <wps:cNvPr id="8" name="Rectangle 35"/>
                        <wps:cNvSpPr>
                          <a:spLocks noChangeArrowheads="1"/>
                        </wps:cNvSpPr>
                        <wps:spPr bwMode="auto">
                          <a:xfrm>
                            <a:off x="321" y="411"/>
                            <a:ext cx="11600" cy="1501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 name="Rectangle 36"/>
                        <wps:cNvSpPr>
                          <a:spLocks noChangeArrowheads="1"/>
                        </wps:cNvSpPr>
                        <wps:spPr bwMode="auto">
                          <a:xfrm>
                            <a:off x="323" y="353"/>
                            <a:ext cx="11527" cy="1790"/>
                          </a:xfrm>
                          <a:prstGeom prst="rect">
                            <a:avLst/>
                          </a:prstGeom>
                          <a:ln/>
                          <a:extLst/>
                        </wps:spPr>
                        <wps:style>
                          <a:lnRef idx="1">
                            <a:schemeClr val="accent1"/>
                          </a:lnRef>
                          <a:fillRef idx="2">
                            <a:schemeClr val="accent1"/>
                          </a:fillRef>
                          <a:effectRef idx="1">
                            <a:schemeClr val="accent1"/>
                          </a:effectRef>
                          <a:fontRef idx="minor">
                            <a:schemeClr val="dk1"/>
                          </a:fontRef>
                        </wps:style>
                        <wps:txbx>
                          <w:txbxContent>
                            <w:p w14:paraId="7B4956F9" w14:textId="2A6FDCFE" w:rsidR="004E10E4" w:rsidRPr="001F7054" w:rsidRDefault="004E10E4" w:rsidP="00D92AC0">
                              <w:pPr>
                                <w:pStyle w:val="AralkYok"/>
                                <w:rPr>
                                  <w:b/>
                                  <w:smallCaps/>
                                  <w:color w:val="000000"/>
                                  <w:sz w:val="44"/>
                                  <w:szCs w:val="44"/>
                                </w:rPr>
                              </w:pPr>
                              <w:r w:rsidRPr="001F7054">
                                <w:rPr>
                                  <w:rFonts w:ascii="Cambria" w:hAnsi="Cambria"/>
                                  <w:b/>
                                  <w:color w:val="000000"/>
                                  <w:sz w:val="52"/>
                                  <w:szCs w:val="52"/>
                                </w:rPr>
                                <w:t>ECO3702: Advanced Macroeconomics</w:t>
                              </w:r>
                              <w:r>
                                <w:rPr>
                                  <w:rFonts w:ascii="Cambria" w:hAnsi="Cambria"/>
                                  <w:b/>
                                  <w:color w:val="000000"/>
                                  <w:sz w:val="56"/>
                                  <w:szCs w:val="56"/>
                                </w:rPr>
                                <w:t xml:space="preserve">  Lecture Note 6</w:t>
                              </w:r>
                              <w:r w:rsidRPr="001F7054">
                                <w:rPr>
                                  <w:rFonts w:ascii="Cambria" w:hAnsi="Cambria"/>
                                  <w:b/>
                                  <w:color w:val="000000"/>
                                  <w:sz w:val="56"/>
                                  <w:szCs w:val="56"/>
                                </w:rPr>
                                <w:t>.</w:t>
                              </w:r>
                            </w:p>
                          </w:txbxContent>
                        </wps:txbx>
                        <wps:bodyPr rot="0" vert="horz" wrap="square" lIns="228600" tIns="45720" rIns="228600" bIns="45720" anchor="ctr" anchorCtr="0" upright="1">
                          <a:noAutofit/>
                        </wps:bodyPr>
                      </wps:wsp>
                      <wps:wsp>
                        <wps:cNvPr id="12" name="Rectangle 37"/>
                        <wps:cNvSpPr>
                          <a:spLocks noChangeArrowheads="1"/>
                        </wps:cNvSpPr>
                        <wps:spPr bwMode="auto">
                          <a:xfrm>
                            <a:off x="354" y="9607"/>
                            <a:ext cx="2860" cy="1073"/>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 name="Rectangle 38"/>
                        <wps:cNvSpPr>
                          <a:spLocks noChangeArrowheads="1"/>
                        </wps:cNvSpPr>
                        <wps:spPr bwMode="auto">
                          <a:xfrm>
                            <a:off x="3245" y="9607"/>
                            <a:ext cx="2860" cy="1073"/>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Rectangle 39"/>
                        <wps:cNvSpPr>
                          <a:spLocks noChangeArrowheads="1"/>
                        </wps:cNvSpPr>
                        <wps:spPr bwMode="auto">
                          <a:xfrm>
                            <a:off x="6137" y="9607"/>
                            <a:ext cx="2860" cy="1073"/>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Rectangle 40"/>
                        <wps:cNvSpPr>
                          <a:spLocks noChangeArrowheads="1"/>
                        </wps:cNvSpPr>
                        <wps:spPr bwMode="auto">
                          <a:xfrm>
                            <a:off x="9028" y="9607"/>
                            <a:ext cx="2860" cy="1073"/>
                          </a:xfrm>
                          <a:prstGeom prst="rect">
                            <a:avLst/>
                          </a:prstGeom>
                          <a:solidFill>
                            <a:srgbClr val="943634"/>
                          </a:solidFill>
                          <a:ln w="9525">
                            <a:solidFill>
                              <a:srgbClr val="4F81BD"/>
                            </a:solidFill>
                            <a:miter lim="800000"/>
                            <a:headEnd/>
                            <a:tailEnd/>
                          </a:ln>
                          <a:extLst/>
                        </wps:spPr>
                        <wps:txbx>
                          <w:txbxContent>
                            <w:p w14:paraId="0FC7367D" w14:textId="65A072ED" w:rsidR="004E10E4" w:rsidRPr="008604F7" w:rsidRDefault="004E10E4" w:rsidP="00D92AC0">
                              <w:pPr>
                                <w:pStyle w:val="AralkYok"/>
                                <w:rPr>
                                  <w:rFonts w:ascii="Cambria" w:hAnsi="Cambria"/>
                                  <w:color w:val="DBE5F1"/>
                                  <w:sz w:val="56"/>
                                  <w:szCs w:val="56"/>
                                </w:rPr>
                              </w:pPr>
                              <w:r>
                                <w:rPr>
                                  <w:rFonts w:ascii="Cambria" w:hAnsi="Cambria"/>
                                  <w:color w:val="DBE5F1"/>
                                  <w:sz w:val="56"/>
                                  <w:szCs w:val="56"/>
                                </w:rPr>
                                <w:t>2018</w:t>
                              </w:r>
                            </w:p>
                          </w:txbxContent>
                        </wps:txbx>
                        <wps:bodyPr rot="0" vert="horz" wrap="square" lIns="91440" tIns="45720" rIns="91440" bIns="45720" anchor="ctr" anchorCtr="0" upright="1">
                          <a:noAutofit/>
                        </wps:bodyPr>
                      </wps:wsp>
                      <wps:wsp>
                        <wps:cNvPr id="18" name="Rectangle 41"/>
                        <wps:cNvSpPr>
                          <a:spLocks noChangeArrowheads="1"/>
                        </wps:cNvSpPr>
                        <wps:spPr bwMode="auto">
                          <a:xfrm>
                            <a:off x="313" y="2193"/>
                            <a:ext cx="8643" cy="7316"/>
                          </a:xfrm>
                          <a:prstGeom prst="rect">
                            <a:avLst/>
                          </a:prstGeom>
                          <a:ln/>
                          <a:extLst/>
                        </wps:spPr>
                        <wps:style>
                          <a:lnRef idx="0">
                            <a:schemeClr val="accent1"/>
                          </a:lnRef>
                          <a:fillRef idx="3">
                            <a:schemeClr val="accent1"/>
                          </a:fillRef>
                          <a:effectRef idx="3">
                            <a:schemeClr val="accent1"/>
                          </a:effectRef>
                          <a:fontRef idx="minor">
                            <a:schemeClr val="lt1"/>
                          </a:fontRef>
                        </wps:style>
                        <wps:txbx>
                          <w:txbxContent>
                            <w:p w14:paraId="38735F28" w14:textId="5A9B990B" w:rsidR="004E10E4" w:rsidRPr="00793926" w:rsidRDefault="004E10E4" w:rsidP="009D50FC">
                              <w:pPr>
                                <w:rPr>
                                  <w:rFonts w:asciiTheme="majorHAnsi" w:eastAsia="Times New Roman" w:hAnsiTheme="majorHAnsi"/>
                                  <w:b/>
                                  <w:color w:val="FFFFFF" w:themeColor="background1"/>
                                  <w:sz w:val="60"/>
                                  <w:szCs w:val="60"/>
                                  <w14:shadow w14:blurRad="50800" w14:dist="38100" w14:dir="2700000" w14:sx="100000" w14:sy="100000" w14:kx="0" w14:ky="0" w14:algn="tl">
                                    <w14:srgbClr w14:val="000000">
                                      <w14:alpha w14:val="60000"/>
                                    </w14:srgbClr>
                                  </w14:shadow>
                                </w:rPr>
                              </w:pPr>
                              <w:r w:rsidRPr="00793926">
                                <w:rPr>
                                  <w:rFonts w:ascii="Times New Roman" w:hAnsi="Times New Roman"/>
                                  <w:b/>
                                  <w:color w:val="FFFFFF" w:themeColor="background1"/>
                                  <w:sz w:val="60"/>
                                  <w:szCs w:val="60"/>
                                  <w:lang w:val="en-GB"/>
                                  <w14:shadow w14:blurRad="50800" w14:dist="38100" w14:dir="2700000" w14:sx="100000" w14:sy="100000" w14:kx="0" w14:ky="0" w14:algn="tl">
                                    <w14:srgbClr w14:val="000000">
                                      <w14:alpha w14:val="60000"/>
                                    </w14:srgbClr>
                                  </w14:shadow>
                                </w:rPr>
                                <w:t xml:space="preserve">Flexible Price </w:t>
                              </w:r>
                              <w:r w:rsidRPr="00793926">
                                <w:rPr>
                                  <w:rFonts w:ascii="Times New Roman" w:hAnsi="Times New Roman"/>
                                  <w:b/>
                                  <w:iCs/>
                                  <w:color w:val="FFFFFF" w:themeColor="background1"/>
                                  <w:sz w:val="60"/>
                                  <w:szCs w:val="60"/>
                                  <w:lang w:val="en-GB"/>
                                  <w14:shadow w14:blurRad="50800" w14:dist="38100" w14:dir="2700000" w14:sx="100000" w14:sy="100000" w14:kx="0" w14:ky="0" w14:algn="tl">
                                    <w14:srgbClr w14:val="000000">
                                      <w14:alpha w14:val="60000"/>
                                    </w14:srgbClr>
                                  </w14:shadow>
                                </w:rPr>
                                <w:t xml:space="preserve">IS – LM Model </w:t>
                              </w:r>
                              <w:r w:rsidRPr="00793926">
                                <w:rPr>
                                  <w:rFonts w:ascii="Times New Roman" w:hAnsi="Times New Roman"/>
                                  <w:b/>
                                  <w:color w:val="FFFFFF" w:themeColor="background1"/>
                                  <w:sz w:val="60"/>
                                  <w:szCs w:val="60"/>
                                  <w:lang w:val="en-GB"/>
                                  <w14:shadow w14:blurRad="50800" w14:dist="38100" w14:dir="2700000" w14:sx="100000" w14:sy="100000" w14:kx="0" w14:ky="0" w14:algn="tl">
                                    <w14:srgbClr w14:val="000000">
                                      <w14:alpha w14:val="60000"/>
                                    </w14:srgbClr>
                                  </w14:shadow>
                                </w:rPr>
                                <w:t>with Phillips Curve</w:t>
                              </w:r>
                            </w:p>
                            <w:p w14:paraId="3D166377" w14:textId="77777777" w:rsidR="004E10E4" w:rsidRPr="008604F7" w:rsidRDefault="004E10E4" w:rsidP="00D92AC0">
                              <w:pPr>
                                <w:rPr>
                                  <w:rFonts w:ascii="Cambria" w:eastAsia="Times New Roman" w:hAnsi="Cambria"/>
                                  <w:color w:val="FFFFFF"/>
                                  <w:sz w:val="72"/>
                                  <w:szCs w:val="72"/>
                                </w:rPr>
                              </w:pPr>
                            </w:p>
                            <w:p w14:paraId="1EF28F38" w14:textId="77777777" w:rsidR="004E10E4" w:rsidRPr="008604F7" w:rsidRDefault="004E10E4" w:rsidP="00D92AC0">
                              <w:pPr>
                                <w:rPr>
                                  <w:color w:val="FFFFFF"/>
                                  <w:sz w:val="52"/>
                                  <w:szCs w:val="52"/>
                                </w:rPr>
                              </w:pPr>
                            </w:p>
                            <w:p w14:paraId="5A6D19A7" w14:textId="77777777" w:rsidR="004E10E4" w:rsidRPr="008604F7" w:rsidRDefault="004E10E4" w:rsidP="00D92AC0">
                              <w:pPr>
                                <w:jc w:val="right"/>
                                <w:rPr>
                                  <w:color w:val="FFFFFF"/>
                                  <w:sz w:val="28"/>
                                  <w:szCs w:val="28"/>
                                </w:rPr>
                              </w:pPr>
                              <w:r w:rsidRPr="00B7171B">
                                <w:rPr>
                                  <w:b/>
                                  <w:sz w:val="36"/>
                                  <w:szCs w:val="36"/>
                                </w:rPr>
                                <w:t>Kaan Öğüt</w:t>
                              </w:r>
                            </w:p>
                          </w:txbxContent>
                        </wps:txbx>
                        <wps:bodyPr rot="0" vert="horz" wrap="square" lIns="228600" tIns="45720" rIns="228600" bIns="45720" anchor="ctr" anchorCtr="0" upright="1">
                          <a:noAutofit/>
                        </wps:bodyPr>
                      </wps:wsp>
                      <wps:wsp>
                        <wps:cNvPr id="19" name="Rectangle 42"/>
                        <wps:cNvSpPr>
                          <a:spLocks noChangeArrowheads="1"/>
                        </wps:cNvSpPr>
                        <wps:spPr bwMode="auto">
                          <a:xfrm>
                            <a:off x="9001" y="2193"/>
                            <a:ext cx="2859" cy="7316"/>
                          </a:xfrm>
                          <a:prstGeom prst="rect">
                            <a:avLst/>
                          </a:prstGeom>
                          <a:ln/>
                          <a:extLst/>
                        </wps:spPr>
                        <wps:style>
                          <a:lnRef idx="1">
                            <a:schemeClr val="accent2"/>
                          </a:lnRef>
                          <a:fillRef idx="3">
                            <a:schemeClr val="accent2"/>
                          </a:fillRef>
                          <a:effectRef idx="2">
                            <a:schemeClr val="accent2"/>
                          </a:effectRef>
                          <a:fontRef idx="minor">
                            <a:schemeClr val="lt1"/>
                          </a:fontRef>
                        </wps:style>
                        <wps:bodyPr rot="0" vert="horz" wrap="square" lIns="91440" tIns="45720" rIns="91440" bIns="45720" anchor="t" anchorCtr="0" upright="1">
                          <a:noAutofit/>
                        </wps:bodyPr>
                      </wps:wsp>
                      <wps:wsp>
                        <wps:cNvPr id="20" name="Rectangle 43"/>
                        <wps:cNvSpPr>
                          <a:spLocks noChangeArrowheads="1"/>
                        </wps:cNvSpPr>
                        <wps:spPr bwMode="auto">
                          <a:xfrm>
                            <a:off x="354" y="10710"/>
                            <a:ext cx="8643" cy="3937"/>
                          </a:xfrm>
                          <a:prstGeom prst="rect">
                            <a:avLst/>
                          </a:prstGeom>
                          <a:ln/>
                          <a:extLst/>
                        </wps:spPr>
                        <wps:style>
                          <a:lnRef idx="0">
                            <a:schemeClr val="accent2"/>
                          </a:lnRef>
                          <a:fillRef idx="3">
                            <a:schemeClr val="accent2"/>
                          </a:fillRef>
                          <a:effectRef idx="3">
                            <a:schemeClr val="accent2"/>
                          </a:effectRef>
                          <a:fontRef idx="minor">
                            <a:schemeClr val="lt1"/>
                          </a:fontRef>
                        </wps:style>
                        <wps:txbx>
                          <w:txbxContent>
                            <w:p w14:paraId="4D92FC1C" w14:textId="77777777" w:rsidR="004E10E4" w:rsidRPr="009E5DBC" w:rsidRDefault="004E10E4" w:rsidP="00EE611B">
                              <w:pPr>
                                <w:pStyle w:val="ListeParagraf"/>
                                <w:ind w:left="360"/>
                                <w:rPr>
                                  <w:b/>
                                  <w:color w:val="95B3D7" w:themeColor="accent1" w:themeTint="99"/>
                                  <w:sz w:val="44"/>
                                  <w:szCs w:val="44"/>
                                </w:rPr>
                              </w:pPr>
                            </w:p>
                            <w:p w14:paraId="1ADE89DA" w14:textId="77777777" w:rsidR="004E10E4" w:rsidRPr="001A6022" w:rsidRDefault="004E10E4" w:rsidP="001A6022">
                              <w:pPr>
                                <w:rPr>
                                  <w:b/>
                                  <w:color w:val="92D050"/>
                                  <w:sz w:val="44"/>
                                  <w:szCs w:val="44"/>
                                </w:rPr>
                              </w:pPr>
                            </w:p>
                            <w:p w14:paraId="665B3534" w14:textId="77777777" w:rsidR="004E10E4" w:rsidRPr="00924130" w:rsidRDefault="004E10E4" w:rsidP="00D92AC0">
                              <w:pPr>
                                <w:pStyle w:val="ListeParagraf"/>
                                <w:ind w:left="1210"/>
                                <w:rPr>
                                  <w:b/>
                                  <w:color w:val="FF0000"/>
                                  <w:sz w:val="44"/>
                                  <w:szCs w:val="44"/>
                                </w:rPr>
                              </w:pPr>
                            </w:p>
                            <w:p w14:paraId="5414F0E5" w14:textId="77777777" w:rsidR="004E10E4" w:rsidRPr="000E29BE" w:rsidRDefault="004E10E4" w:rsidP="00D92AC0">
                              <w:pPr>
                                <w:rPr>
                                  <w:b/>
                                  <w:color w:val="D6E3BC" w:themeColor="accent3" w:themeTint="66"/>
                                  <w:sz w:val="44"/>
                                  <w:szCs w:val="44"/>
                                </w:rPr>
                              </w:pPr>
                            </w:p>
                            <w:p w14:paraId="426A5556" w14:textId="77777777" w:rsidR="004E10E4" w:rsidRPr="000E29BE" w:rsidRDefault="004E10E4" w:rsidP="00D92AC0">
                              <w:pPr>
                                <w:pStyle w:val="ListeParagraf"/>
                                <w:ind w:left="1353"/>
                                <w:rPr>
                                  <w:b/>
                                  <w:color w:val="D6E3BC" w:themeColor="accent3" w:themeTint="66"/>
                                  <w:sz w:val="44"/>
                                  <w:szCs w:val="44"/>
                                </w:rPr>
                              </w:pPr>
                            </w:p>
                            <w:p w14:paraId="04589D69" w14:textId="77777777" w:rsidR="004E10E4" w:rsidRDefault="004E10E4" w:rsidP="00D92AC0"/>
                          </w:txbxContent>
                        </wps:txbx>
                        <wps:bodyPr rot="0" vert="horz" wrap="square" lIns="91440" tIns="45720" rIns="91440" bIns="45720" anchor="t" anchorCtr="0" upright="1">
                          <a:noAutofit/>
                        </wps:bodyPr>
                      </wps:wsp>
                      <wps:wsp>
                        <wps:cNvPr id="21" name="Rectangle 44"/>
                        <wps:cNvSpPr>
                          <a:spLocks noChangeArrowheads="1"/>
                        </wps:cNvSpPr>
                        <wps:spPr bwMode="auto">
                          <a:xfrm>
                            <a:off x="9028" y="10710"/>
                            <a:ext cx="2859" cy="3937"/>
                          </a:xfrm>
                          <a:prstGeom prst="rect">
                            <a:avLst/>
                          </a:prstGeom>
                          <a:ln/>
                          <a:extLst/>
                        </wps:spPr>
                        <wps:style>
                          <a:lnRef idx="0">
                            <a:schemeClr val="accent1"/>
                          </a:lnRef>
                          <a:fillRef idx="3">
                            <a:schemeClr val="accent1"/>
                          </a:fillRef>
                          <a:effectRef idx="3">
                            <a:schemeClr val="accent1"/>
                          </a:effectRef>
                          <a:fontRef idx="minor">
                            <a:schemeClr val="lt1"/>
                          </a:fontRef>
                        </wps:style>
                        <wps:bodyPr rot="0" vert="horz" wrap="square" lIns="91440" tIns="45720" rIns="91440" bIns="45720" anchor="t" anchorCtr="0" upright="1">
                          <a:noAutofit/>
                        </wps:bodyPr>
                      </wps:wsp>
                      <wps:wsp>
                        <wps:cNvPr id="22" name="Rectangle 45"/>
                        <wps:cNvSpPr>
                          <a:spLocks noChangeArrowheads="1"/>
                        </wps:cNvSpPr>
                        <wps:spPr bwMode="auto">
                          <a:xfrm>
                            <a:off x="354" y="14677"/>
                            <a:ext cx="11527" cy="716"/>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4F7359" w14:textId="77777777" w:rsidR="004E10E4" w:rsidRPr="008604F7" w:rsidRDefault="004E10E4" w:rsidP="00D92AC0">
                              <w:pPr>
                                <w:pStyle w:val="AralkYok"/>
                                <w:jc w:val="center"/>
                                <w:rPr>
                                  <w:smallCaps/>
                                  <w:color w:val="FFFFFF"/>
                                  <w:spacing w:val="60"/>
                                  <w:sz w:val="28"/>
                                  <w:szCs w:val="28"/>
                                </w:rPr>
                              </w:pPr>
                              <w:r w:rsidRPr="008604F7">
                                <w:rPr>
                                  <w:smallCaps/>
                                  <w:color w:val="FFFFFF"/>
                                  <w:spacing w:val="60"/>
                                  <w:sz w:val="28"/>
                                  <w:szCs w:val="28"/>
                                </w:rPr>
                                <w:t>Bahçeşehirunıversıty</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34" o:spid="_x0000_s1026" style="position:absolute;margin-left:18.05pt;margin-top:17.95pt;width:580.55pt;height:762pt;z-index:251658240;mso-position-horizontal-relative:page;mso-position-vertical-relative:page" coordorigin="313,353" coordsize="11608,15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" o:allowincell="f">
                <v:rect id="Rectangle 35" o:spid="_x0000_s1027" style="position:absolute;left:321;top:411;width:11600;height:150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h78A&#10;AADaAAAADwAAAGRycy9kb3ducmV2LnhtbERPTYvCMBC9L/gfwgje1lQXFq2mRRQX96j14m1sxrba&#10;TEoTtfrrzUHw+Hjf87QztbhR6yrLCkbDCARxbnXFhYJ9tv6egHAeWWNtmRQ8yEGa9L7mGGt75y3d&#10;dr4QIYRdjApK75tYSpeXZNANbUMcuJNtDfoA20LqFu8h3NRyHEW/0mDFoaHEhpYl5Zfd1Sg4VuM9&#10;PrfZX2Sm6x//32Xn62Gl1KDfLWYgPHX+I367N1pB2BquhBsgk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cf+HvwAAANoAAAAPAAAAAAAAAAAAAAAAAJgCAABkcnMvZG93bnJl&#10;di54bWxQSwUGAAAAAAQABAD1AAAAhAMAAAAA&#10;"/>
                <v:rect id="Rectangle 36" o:spid="_x0000_s1028" style="position:absolute;left:323;top:353;width:11527;height:1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uUY8IA&#10;AADaAAAADwAAAGRycy9kb3ducmV2LnhtbESPX2vCMBTF3wf7DuEOfJuJCjI7o6ggzJeJdbA9XpK7&#10;trO5KU3Wdt/eCAMfD+fPj7NcD64WHbWh8qxhMlYgiI23FRcaPs775xcQISJbrD2Thj8KsF49Piwx&#10;s77nE3V5LEQa4ZChhjLGJpMymJIchrFviJP37VuHMcm2kLbFPo27Wk6VmkuHFSdCiQ3tSjKX/Ncl&#10;yEz5w3tu8Ev9HGefp8V2c/aD1qOnYfMKItIQ7+H/9pvVsIDblXQD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5RjwgAAANoAAAAPAAAAAAAAAAAAAAAAAJgCAABkcnMvZG93&#10;bnJldi54bWxQSwUGAAAAAAQABAD1AAAAhwMAAAAA&#10;" fillcolor="#a7bfde [1620]" strokecolor="#4579b8 [3044]">
                  <v:fill color2="#e4ecf5 [500]" rotate="t" angle="180" colors="0 #a3c4ff;22938f #bfd5ff;1 #e5eeff" focus="100%" type="gradient"/>
                  <v:shadow on="t" color="black" opacity="24903f" origin=",.5" offset="0,.55556mm"/>
                  <v:textbox inset="18pt,,18pt">
                    <w:txbxContent>
                      <w:p w14:paraId="7B4956F9" w14:textId="2A6FDCFE" w:rsidR="004E10E4" w:rsidRPr="001F7054" w:rsidRDefault="004E10E4" w:rsidP="00D92AC0">
                        <w:pPr>
                          <w:pStyle w:val="AralkYok"/>
                          <w:rPr>
                            <w:b/>
                            <w:smallCaps/>
                            <w:color w:val="000000"/>
                            <w:sz w:val="44"/>
                            <w:szCs w:val="44"/>
                          </w:rPr>
                        </w:pPr>
                        <w:r w:rsidRPr="001F7054">
                          <w:rPr>
                            <w:rFonts w:ascii="Cambria" w:hAnsi="Cambria"/>
                            <w:b/>
                            <w:color w:val="000000"/>
                            <w:sz w:val="52"/>
                            <w:szCs w:val="52"/>
                          </w:rPr>
                          <w:t>ECO3702: Advanced Macroeconomics</w:t>
                        </w:r>
                        <w:r>
                          <w:rPr>
                            <w:rFonts w:ascii="Cambria" w:hAnsi="Cambria"/>
                            <w:b/>
                            <w:color w:val="000000"/>
                            <w:sz w:val="56"/>
                            <w:szCs w:val="56"/>
                          </w:rPr>
                          <w:t xml:space="preserve">  Lecture Note 6</w:t>
                        </w:r>
                        <w:r w:rsidRPr="001F7054">
                          <w:rPr>
                            <w:rFonts w:ascii="Cambria" w:hAnsi="Cambria"/>
                            <w:b/>
                            <w:color w:val="000000"/>
                            <w:sz w:val="56"/>
                            <w:szCs w:val="56"/>
                          </w:rPr>
                          <w:t>.</w:t>
                        </w:r>
                      </w:p>
                    </w:txbxContent>
                  </v:textbox>
                </v:rect>
                <v:rect id="Rectangle 37" o:spid="_x0000_s1029" style="position:absolute;left:354;top:9607;width:2860;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2PCL8A&#10;AADbAAAADwAAAGRycy9kb3ducmV2LnhtbERPS4vCMBC+C/6HMII3TdVFpBpLkRUE97K+zkMztsVm&#10;0m1iW//9ZmHB23x8z9kkvalES40rLSuYTSMQxJnVJecKLuf9ZAXCeWSNlWVS8CIHyXY42GCsbcff&#10;1J58LkIIuxgVFN7XsZQuK8igm9qaOHB32xj0ATa51A12IdxUch5FS2mw5NBQYE27grLH6WkUfF7b&#10;/ph7s0ipu33oL8Lzwf4oNR716RqEp96/xf/ugw7z5/D3SzhAbn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RvY8IvwAAANsAAAAPAAAAAAAAAAAAAAAAAJgCAABkcnMvZG93bnJl&#10;di54bWxQSwUGAAAAAAQABAD1AAAAhAMAAAAA&#10;" fillcolor="#943634" stroked="f"/>
                <v:rect id="Rectangle 38" o:spid="_x0000_s1030" style="position:absolute;left:3245;top:9607;width:2860;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QXfL8A&#10;AADbAAAADwAAAGRycy9kb3ducmV2LnhtbERPTYvCMBC9C/6HMMLeNFVXka5RRBSE9aLVPQ/NbFu2&#10;mdQmtt1/bwTB2zze5yzXnSlFQ7UrLCsYjyIQxKnVBWcKLsl+uADhPLLG0jIp+CcH61W/t8RY25ZP&#10;1Jx9JkIIuxgV5N5XsZQuzcmgG9mKOHC/tjboA6wzqWtsQ7gp5SSK5tJgwaEhx4q2OaV/57tRsLs2&#10;3XfmzXRD7c+nPhImB3tT6mPQbb5AeOr8W/xyH3SYP4PnL+EAu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VBd8vwAAANsAAAAPAAAAAAAAAAAAAAAAAJgCAABkcnMvZG93bnJl&#10;di54bWxQSwUGAAAAAAQABAD1AAAAhAMAAAAA&#10;" fillcolor="#943634" stroked="f"/>
                <v:rect id="Rectangle 39" o:spid="_x0000_s1031" style="position:absolute;left:6137;top:9607;width:2860;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aJC74A&#10;AADbAAAADwAAAGRycy9kb3ducmV2LnhtbERPy6rCMBDdC/5DGMGdpj4Q6TWKiIKgG193PTRz23Kb&#10;SW1iW//eCIK7OZznLFatKURNlcstKxgNIxDEidU5pwqul91gDsJ5ZI2FZVLwJAerZbezwFjbhk9U&#10;n30qQgi7GBVk3pexlC7JyKAb2pI4cH+2MugDrFKpK2xCuCnkOIpm0mDOoSHDkjYZJf/nh1GwvdXt&#10;IfVmsqbmd6qPhJe9vSvV77XrHxCeWv8Vf9x7HebP4P1LOEA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6GiQu+AAAA2wAAAA8AAAAAAAAAAAAAAAAAmAIAAGRycy9kb3ducmV2&#10;LnhtbFBLBQYAAAAABAAEAPUAAACDAwAAAAA=&#10;" fillcolor="#943634" stroked="f"/>
                <v:rect id="Rectangle 40" o:spid="_x0000_s1032" style="position:absolute;left:9028;top:9607;width:2860;height:10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DlRcQA&#10;AADbAAAADwAAAGRycy9kb3ducmV2LnhtbESPQWvCQBCF70L/wzIFb7ppBZXUTWgLpYXgQe3B45Cd&#10;Jmmys8vuVtN/7wqCtxnem/e92ZSjGcSJfOgsK3iaZyCIa6s7bhR8Hz5maxAhImscLJOCfwpQFg+T&#10;DebannlHp31sRArhkKOCNkaXSxnqlgyGuXXESfux3mBMq2+k9nhO4WaQz1m2lAY7ToQWHb23VPf7&#10;P5Mg/nj8rarsjV312e/qfrtwy6jU9HF8fQERaYx38+36S6f6K7j+kgaQ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A5UXEAAAA2wAAAA8AAAAAAAAAAAAAAAAAmAIAAGRycy9k&#10;b3ducmV2LnhtbFBLBQYAAAAABAAEAPUAAACJAwAAAAA=&#10;" fillcolor="#943634" strokecolor="#4f81bd">
                  <v:textbox>
                    <w:txbxContent>
                      <w:p w14:paraId="0FC7367D" w14:textId="65A072ED" w:rsidR="004E10E4" w:rsidRPr="008604F7" w:rsidRDefault="004E10E4" w:rsidP="00D92AC0">
                        <w:pPr>
                          <w:pStyle w:val="AralkYok"/>
                          <w:rPr>
                            <w:rFonts w:ascii="Cambria" w:hAnsi="Cambria"/>
                            <w:color w:val="DBE5F1"/>
                            <w:sz w:val="56"/>
                            <w:szCs w:val="56"/>
                          </w:rPr>
                        </w:pPr>
                        <w:r>
                          <w:rPr>
                            <w:rFonts w:ascii="Cambria" w:hAnsi="Cambria"/>
                            <w:color w:val="DBE5F1"/>
                            <w:sz w:val="56"/>
                            <w:szCs w:val="56"/>
                          </w:rPr>
                          <w:t>2018</w:t>
                        </w:r>
                      </w:p>
                    </w:txbxContent>
                  </v:textbox>
                </v:rect>
                <v:rect id="Rectangle 41" o:spid="_x0000_s1033" style="position:absolute;left:313;top:2193;width:8643;height:7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OVLMIA&#10;AADbAAAADwAAAGRycy9kb3ducmV2LnhtbESPQWvCQBCF7wX/wzKCt7qxSKnRVUTU9laMgtchOybB&#10;7OyS3cb47zuHQm8zvDfvfbPaDK5VPXWx8WxgNs1AEZfeNlwZuJwPrx+gYkK22HomA0+KsFmPXlaY&#10;W//gE/VFqpSEcMzRQJ1SyLWOZU0O49QHYtFuvnOYZO0qbTt8SLhr9VuWvWuHDUtDjYF2NZX34scZ&#10;CPP+evq+UoEB2+zzWF3mC7c3ZjIetktQiYb0b/67/rKCL7Dyiwy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M5UswgAAANsAAAAPAAAAAAAAAAAAAAAAAJgCAABkcnMvZG93&#10;bnJldi54bWxQSwUGAAAAAAQABAD1AAAAhwMAAAAA&#10;" fillcolor="#254163 [1636]" stroked="f">
                  <v:fill color2="#4477b6 [3012]" rotate="t" angle="180" colors="0 #2c5d98;52429f #3c7bc7;1 #3a7ccb" focus="100%" type="gradient">
                    <o:fill v:ext="view" type="gradientUnscaled"/>
                  </v:fill>
                  <v:shadow on="t" color="black" opacity="22937f" origin=",.5" offset="0,.63889mm"/>
                  <v:textbox inset="18pt,,18pt">
                    <w:txbxContent>
                      <w:p w14:paraId="38735F28" w14:textId="5A9B990B" w:rsidR="004E10E4" w:rsidRPr="00793926" w:rsidRDefault="004E10E4" w:rsidP="009D50FC">
                        <w:pPr>
                          <w:rPr>
                            <w:rFonts w:asciiTheme="majorHAnsi" w:eastAsia="Times New Roman" w:hAnsiTheme="majorHAnsi"/>
                            <w:b/>
                            <w:color w:val="FFFFFF" w:themeColor="background1"/>
                            <w:sz w:val="60"/>
                            <w:szCs w:val="60"/>
                            <w14:shadow w14:blurRad="50800" w14:dist="38100" w14:dir="2700000" w14:sx="100000" w14:sy="100000" w14:kx="0" w14:ky="0" w14:algn="tl">
                              <w14:srgbClr w14:val="000000">
                                <w14:alpha w14:val="60000"/>
                              </w14:srgbClr>
                            </w14:shadow>
                          </w:rPr>
                        </w:pPr>
                        <w:r w:rsidRPr="00793926">
                          <w:rPr>
                            <w:rFonts w:ascii="Times New Roman" w:hAnsi="Times New Roman"/>
                            <w:b/>
                            <w:color w:val="FFFFFF" w:themeColor="background1"/>
                            <w:sz w:val="60"/>
                            <w:szCs w:val="60"/>
                            <w:lang w:val="en-GB"/>
                            <w14:shadow w14:blurRad="50800" w14:dist="38100" w14:dir="2700000" w14:sx="100000" w14:sy="100000" w14:kx="0" w14:ky="0" w14:algn="tl">
                              <w14:srgbClr w14:val="000000">
                                <w14:alpha w14:val="60000"/>
                              </w14:srgbClr>
                            </w14:shadow>
                          </w:rPr>
                          <w:t xml:space="preserve">Flexible Price </w:t>
                        </w:r>
                        <w:r w:rsidRPr="00793926">
                          <w:rPr>
                            <w:rFonts w:ascii="Times New Roman" w:hAnsi="Times New Roman"/>
                            <w:b/>
                            <w:iCs/>
                            <w:color w:val="FFFFFF" w:themeColor="background1"/>
                            <w:sz w:val="60"/>
                            <w:szCs w:val="60"/>
                            <w:lang w:val="en-GB"/>
                            <w14:shadow w14:blurRad="50800" w14:dist="38100" w14:dir="2700000" w14:sx="100000" w14:sy="100000" w14:kx="0" w14:ky="0" w14:algn="tl">
                              <w14:srgbClr w14:val="000000">
                                <w14:alpha w14:val="60000"/>
                              </w14:srgbClr>
                            </w14:shadow>
                          </w:rPr>
                          <w:t xml:space="preserve">IS – LM Model </w:t>
                        </w:r>
                        <w:r w:rsidRPr="00793926">
                          <w:rPr>
                            <w:rFonts w:ascii="Times New Roman" w:hAnsi="Times New Roman"/>
                            <w:b/>
                            <w:color w:val="FFFFFF" w:themeColor="background1"/>
                            <w:sz w:val="60"/>
                            <w:szCs w:val="60"/>
                            <w:lang w:val="en-GB"/>
                            <w14:shadow w14:blurRad="50800" w14:dist="38100" w14:dir="2700000" w14:sx="100000" w14:sy="100000" w14:kx="0" w14:ky="0" w14:algn="tl">
                              <w14:srgbClr w14:val="000000">
                                <w14:alpha w14:val="60000"/>
                              </w14:srgbClr>
                            </w14:shadow>
                          </w:rPr>
                          <w:t>with Phillips Curve</w:t>
                        </w:r>
                      </w:p>
                      <w:p w14:paraId="3D166377" w14:textId="77777777" w:rsidR="004E10E4" w:rsidRPr="008604F7" w:rsidRDefault="004E10E4" w:rsidP="00D92AC0">
                        <w:pPr>
                          <w:rPr>
                            <w:rFonts w:ascii="Cambria" w:eastAsia="Times New Roman" w:hAnsi="Cambria"/>
                            <w:color w:val="FFFFFF"/>
                            <w:sz w:val="72"/>
                            <w:szCs w:val="72"/>
                          </w:rPr>
                        </w:pPr>
                      </w:p>
                      <w:p w14:paraId="1EF28F38" w14:textId="77777777" w:rsidR="004E10E4" w:rsidRPr="008604F7" w:rsidRDefault="004E10E4" w:rsidP="00D92AC0">
                        <w:pPr>
                          <w:rPr>
                            <w:color w:val="FFFFFF"/>
                            <w:sz w:val="52"/>
                            <w:szCs w:val="52"/>
                          </w:rPr>
                        </w:pPr>
                      </w:p>
                      <w:p w14:paraId="5A6D19A7" w14:textId="77777777" w:rsidR="004E10E4" w:rsidRPr="008604F7" w:rsidRDefault="004E10E4" w:rsidP="00D92AC0">
                        <w:pPr>
                          <w:jc w:val="right"/>
                          <w:rPr>
                            <w:color w:val="FFFFFF"/>
                            <w:sz w:val="28"/>
                            <w:szCs w:val="28"/>
                          </w:rPr>
                        </w:pPr>
                        <w:r w:rsidRPr="00B7171B">
                          <w:rPr>
                            <w:b/>
                            <w:sz w:val="36"/>
                            <w:szCs w:val="36"/>
                          </w:rPr>
                          <w:t>Kaan Öğüt</w:t>
                        </w:r>
                      </w:p>
                    </w:txbxContent>
                  </v:textbox>
                </v:rect>
                <v:rect id="Rectangle 42" o:spid="_x0000_s1034" style="position:absolute;left:9001;top:2193;width:2859;height:7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cDe8MA&#10;AADbAAAADwAAAGRycy9kb3ducmV2LnhtbERPTWuDQBC9B/oflin0lqx6KNVmE0KKUAil1Cght8Gd&#10;qNSdFXcb7b/vFgK5zeN9zno7m15caXSdZQXxKgJBXFvdcaOgPObLFxDOI2vsLZOCX3Kw3Tws1php&#10;O/EXXQvfiBDCLkMFrfdDJqWrWzLoVnYgDtzFjgZ9gGMj9YhTCDe9TKLoWRrsODS0ONC+pfq7+DEK&#10;ivjz8HauPg7pJTm56lz1cdnkSj09zrtXEJ5mfxff3O86zE/h/5dw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cDe8MAAADbAAAADwAAAAAAAAAAAAAAAACYAgAAZHJzL2Rv&#10;d25yZXYueG1sUEsFBgAAAAAEAAQA9QAAAIgDAAAAAA==&#10;" fillcolor="#652523 [1637]" strokecolor="#bc4542 [3045]">
                  <v:fill color2="#ba4442 [3013]" rotate="t" angle="180" colors="0 #9b2d2a;52429f #cb3d3a;1 #ce3b37" focus="100%" type="gradient">
                    <o:fill v:ext="view" type="gradientUnscaled"/>
                  </v:fill>
                  <v:shadow on="t" color="black" opacity="22937f" origin=",.5" offset="0,.63889mm"/>
                </v:rect>
                <v:rect id="Rectangle 43" o:spid="_x0000_s1035" style="position:absolute;left:354;top:10710;width:8643;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0CnMEA&#10;AADbAAAADwAAAGRycy9kb3ducmV2LnhtbERPy2qDQBTdF/oPwy1k14wKCcVmlDwodBUa20WXN86N&#10;is4dccao/frOotDl4bx3+Ww6cafBNZYVxOsIBHFpdcOVgq/Pt+cXEM4ja+wsk4KFHOTZ48MOU20n&#10;vtC98JUIIexSVFB736dSurImg25te+LA3exg0Ac4VFIPOIVw08kkirbSYMOhocaejjWVbTEaBUzF&#10;eB3b09T/nA/LR3yx2/PmW6nV07x/BeFp9v/iP/e7VpCE9eFL+AEy+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dApzBAAAA2wAAAA8AAAAAAAAAAAAAAAAAmAIAAGRycy9kb3du&#10;cmV2LnhtbFBLBQYAAAAABAAEAPUAAACGAwAAAAA=&#10;" fillcolor="#652523 [1637]" stroked="f">
                  <v:fill color2="#ba4442 [3013]" rotate="t" angle="180" colors="0 #9b2d2a;52429f #cb3d3a;1 #ce3b37" focus="100%" type="gradient">
                    <o:fill v:ext="view" type="gradientUnscaled"/>
                  </v:fill>
                  <v:shadow on="t" color="black" opacity="22937f" origin=",.5" offset="0,.63889mm"/>
                  <v:textbox>
                    <w:txbxContent>
                      <w:p w14:paraId="4D92FC1C" w14:textId="77777777" w:rsidR="004E10E4" w:rsidRPr="009E5DBC" w:rsidRDefault="004E10E4" w:rsidP="00EE611B">
                        <w:pPr>
                          <w:pStyle w:val="ListeParagraf"/>
                          <w:ind w:left="360"/>
                          <w:rPr>
                            <w:b/>
                            <w:color w:val="95B3D7" w:themeColor="accent1" w:themeTint="99"/>
                            <w:sz w:val="44"/>
                            <w:szCs w:val="44"/>
                          </w:rPr>
                        </w:pPr>
                      </w:p>
                      <w:p w14:paraId="1ADE89DA" w14:textId="77777777" w:rsidR="004E10E4" w:rsidRPr="001A6022" w:rsidRDefault="004E10E4" w:rsidP="001A6022">
                        <w:pPr>
                          <w:rPr>
                            <w:b/>
                            <w:color w:val="92D050"/>
                            <w:sz w:val="44"/>
                            <w:szCs w:val="44"/>
                          </w:rPr>
                        </w:pPr>
                      </w:p>
                      <w:p w14:paraId="665B3534" w14:textId="77777777" w:rsidR="004E10E4" w:rsidRPr="00924130" w:rsidRDefault="004E10E4" w:rsidP="00D92AC0">
                        <w:pPr>
                          <w:pStyle w:val="ListeParagraf"/>
                          <w:ind w:left="1210"/>
                          <w:rPr>
                            <w:b/>
                            <w:color w:val="FF0000"/>
                            <w:sz w:val="44"/>
                            <w:szCs w:val="44"/>
                          </w:rPr>
                        </w:pPr>
                      </w:p>
                      <w:p w14:paraId="5414F0E5" w14:textId="77777777" w:rsidR="004E10E4" w:rsidRPr="000E29BE" w:rsidRDefault="004E10E4" w:rsidP="00D92AC0">
                        <w:pPr>
                          <w:rPr>
                            <w:b/>
                            <w:color w:val="D6E3BC" w:themeColor="accent3" w:themeTint="66"/>
                            <w:sz w:val="44"/>
                            <w:szCs w:val="44"/>
                          </w:rPr>
                        </w:pPr>
                      </w:p>
                      <w:p w14:paraId="426A5556" w14:textId="77777777" w:rsidR="004E10E4" w:rsidRPr="000E29BE" w:rsidRDefault="004E10E4" w:rsidP="00D92AC0">
                        <w:pPr>
                          <w:pStyle w:val="ListeParagraf"/>
                          <w:ind w:left="1353"/>
                          <w:rPr>
                            <w:b/>
                            <w:color w:val="D6E3BC" w:themeColor="accent3" w:themeTint="66"/>
                            <w:sz w:val="44"/>
                            <w:szCs w:val="44"/>
                          </w:rPr>
                        </w:pPr>
                      </w:p>
                      <w:p w14:paraId="04589D69" w14:textId="77777777" w:rsidR="004E10E4" w:rsidRDefault="004E10E4" w:rsidP="00D92AC0"/>
                    </w:txbxContent>
                  </v:textbox>
                </v:rect>
                <v:rect id="Rectangle 44" o:spid="_x0000_s1036" style="position:absolute;left:9028;top:10710;width:2859;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0r58MA&#10;AADbAAAADwAAAGRycy9kb3ducmV2LnhtbESPQYvCMBSE74L/ITzBm6YWu7hdo4igePBit7DXt83b&#10;tti8lCba+u+NIOxxmJlvmPV2MI24U+dqywoW8wgEcWF1zaWC/PswW4FwHlljY5kUPMjBdjMerTHV&#10;tucL3TNfigBhl6KCyvs2ldIVFRl0c9sSB+/PdgZ9kF0pdYd9gJtGxlH0IQ3WHBYqbGlfUXHNbkbB&#10;T15mfZyc40+/W/7mx3PyWNWJUtPJsPsC4Wnw/+F3+6QVxAt4fQk/QG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0r58MAAADbAAAADwAAAAAAAAAAAAAAAACYAgAAZHJzL2Rv&#10;d25yZXYueG1sUEsFBgAAAAAEAAQA9QAAAIgDAAAAAA==&#10;" fillcolor="#254163 [1636]" stroked="f">
                  <v:fill color2="#4477b6 [3012]" rotate="t" angle="180" colors="0 #2c5d98;52429f #3c7bc7;1 #3a7ccb" focus="100%" type="gradient">
                    <o:fill v:ext="view" type="gradientUnscaled"/>
                  </v:fill>
                  <v:shadow on="t" color="black" opacity="22937f" origin=",.5" offset="0,.63889mm"/>
                </v:rect>
                <v:rect id="Rectangle 45" o:spid="_x0000_s1037" style="position:absolute;left:354;top:14677;width:11527;height: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vGcMA&#10;AADbAAAADwAAAGRycy9kb3ducmV2LnhtbESPQWuDQBSE74H+h+UVeotrJQax2YgIgdBLUxNyfnVf&#10;1dZ9K+4msf8+Wyj0OMzMN8ymmM0grjS53rKC5ygGQdxY3XOr4HTcLTMQziNrHCyTgh9yUGwfFhvM&#10;tb3xO11r34oAYZejgs77MZfSNR0ZdJEdiYP3aSeDPsiplXrCW4CbQSZxvJYGew4LHY5UddR81xej&#10;wLx+pOu3M1XSlhdffqWrMTuslHp6nMsXEJ5m/x/+a++1giSB3y/hB8j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vGcMAAADbAAAADwAAAAAAAAAAAAAAAACYAgAAZHJzL2Rv&#10;d25yZXYueG1sUEsFBgAAAAAEAAQA9QAAAIgDAAAAAA==&#10;" fillcolor="#943634" stroked="f">
                  <v:textbox>
                    <w:txbxContent>
                      <w:p w14:paraId="264F7359" w14:textId="77777777" w:rsidR="004E10E4" w:rsidRPr="008604F7" w:rsidRDefault="004E10E4" w:rsidP="00D92AC0">
                        <w:pPr>
                          <w:pStyle w:val="AralkYok"/>
                          <w:jc w:val="center"/>
                          <w:rPr>
                            <w:smallCaps/>
                            <w:color w:val="FFFFFF"/>
                            <w:spacing w:val="60"/>
                            <w:sz w:val="28"/>
                            <w:szCs w:val="28"/>
                          </w:rPr>
                        </w:pPr>
                        <w:r w:rsidRPr="008604F7">
                          <w:rPr>
                            <w:smallCaps/>
                            <w:color w:val="FFFFFF"/>
                            <w:spacing w:val="60"/>
                            <w:sz w:val="28"/>
                            <w:szCs w:val="28"/>
                          </w:rPr>
                          <w:t>Bahçeşehirunıversıty</w:t>
                        </w:r>
                      </w:p>
                    </w:txbxContent>
                  </v:textbox>
                </v:rect>
                <w10:wrap anchorx="page" anchory="page"/>
              </v:group>
            </w:pict>
          </mc:Fallback>
        </mc:AlternateContent>
      </w:r>
    </w:p>
    <w:p w14:paraId="1480B7B7" w14:textId="77777777" w:rsidR="00573325" w:rsidRDefault="00573325"/>
    <w:p w14:paraId="3238057B" w14:textId="1D47C0D5" w:rsidR="001F7054" w:rsidRPr="008E5B89" w:rsidRDefault="00573325" w:rsidP="008E5B89">
      <w:pPr>
        <w:numPr>
          <w:ilvl w:val="0"/>
          <w:numId w:val="20"/>
        </w:numPr>
        <w:spacing w:before="120" w:after="120" w:line="360" w:lineRule="auto"/>
        <w:rPr>
          <w:rFonts w:ascii="Times New Roman" w:hAnsi="Times New Roman"/>
          <w:b/>
          <w:iCs/>
          <w:color w:val="FF0000"/>
          <w:sz w:val="36"/>
          <w:szCs w:val="36"/>
          <w:lang w:val="en-GB"/>
        </w:rPr>
      </w:pPr>
      <w:r>
        <w:rPr>
          <w:lang w:val="en-GB"/>
        </w:rPr>
        <w:br w:type="page"/>
      </w:r>
    </w:p>
    <w:p w14:paraId="33BAA68F" w14:textId="14803292" w:rsidR="00811E7C" w:rsidRPr="001F7054" w:rsidRDefault="009D50FC" w:rsidP="001F7054">
      <w:pPr>
        <w:pStyle w:val="ListeParagraf"/>
        <w:numPr>
          <w:ilvl w:val="0"/>
          <w:numId w:val="27"/>
        </w:numPr>
        <w:spacing w:before="120" w:after="120" w:line="360" w:lineRule="auto"/>
        <w:rPr>
          <w:rFonts w:ascii="Times New Roman" w:hAnsi="Times New Roman"/>
          <w:b/>
          <w:iCs/>
          <w:color w:val="FF0000"/>
          <w:sz w:val="36"/>
          <w:szCs w:val="36"/>
          <w:lang w:val="en-GB"/>
        </w:rPr>
      </w:pPr>
      <w:r w:rsidRPr="001F7054">
        <w:rPr>
          <w:rFonts w:ascii="Times New Roman" w:hAnsi="Times New Roman"/>
          <w:b/>
          <w:iCs/>
          <w:color w:val="FF0000"/>
          <w:sz w:val="36"/>
          <w:szCs w:val="36"/>
          <w:lang w:val="en-GB"/>
        </w:rPr>
        <w:lastRenderedPageBreak/>
        <w:t xml:space="preserve"> </w:t>
      </w:r>
      <w:r w:rsidR="001F7054" w:rsidRPr="001F7054">
        <w:rPr>
          <w:rFonts w:ascii="Times New Roman" w:hAnsi="Times New Roman"/>
          <w:b/>
          <w:color w:val="FF0000"/>
          <w:sz w:val="36"/>
          <w:szCs w:val="36"/>
          <w:lang w:val="en-GB"/>
        </w:rPr>
        <w:t xml:space="preserve">Flexible Price </w:t>
      </w:r>
      <w:r w:rsidRPr="001F7054">
        <w:rPr>
          <w:rFonts w:ascii="Times New Roman" w:hAnsi="Times New Roman"/>
          <w:b/>
          <w:iCs/>
          <w:color w:val="FF0000"/>
          <w:sz w:val="36"/>
          <w:szCs w:val="36"/>
          <w:lang w:val="en-GB"/>
        </w:rPr>
        <w:t>IS – LM Model</w:t>
      </w:r>
      <w:r w:rsidR="001F7054">
        <w:rPr>
          <w:rFonts w:ascii="Times New Roman" w:hAnsi="Times New Roman"/>
          <w:b/>
          <w:iCs/>
          <w:color w:val="FF0000"/>
          <w:sz w:val="36"/>
          <w:szCs w:val="36"/>
          <w:lang w:val="en-GB"/>
        </w:rPr>
        <w:t xml:space="preserve"> </w:t>
      </w:r>
      <w:r w:rsidR="001F7054" w:rsidRPr="001F7054">
        <w:rPr>
          <w:rFonts w:ascii="Times New Roman" w:hAnsi="Times New Roman"/>
          <w:b/>
          <w:color w:val="FF0000"/>
          <w:sz w:val="36"/>
          <w:szCs w:val="36"/>
          <w:lang w:val="en-GB"/>
        </w:rPr>
        <w:t xml:space="preserve">with Phillips Curve </w:t>
      </w:r>
    </w:p>
    <w:p w14:paraId="6687380F" w14:textId="49C7C8CE" w:rsidR="00BC4F5F" w:rsidRPr="00BC4F5F" w:rsidRDefault="009D50FC" w:rsidP="00BC4F5F">
      <w:pPr>
        <w:spacing w:before="120" w:after="120" w:line="360" w:lineRule="auto"/>
        <w:jc w:val="both"/>
        <w:rPr>
          <w:rFonts w:ascii="Times New Roman" w:hAnsi="Times New Roman"/>
          <w:sz w:val="24"/>
          <w:szCs w:val="24"/>
          <w:lang w:val="en-US"/>
        </w:rPr>
      </w:pPr>
      <w:r w:rsidRPr="00BC4F5F">
        <w:rPr>
          <w:rFonts w:ascii="Times New Roman" w:hAnsi="Times New Roman"/>
          <w:sz w:val="24"/>
          <w:szCs w:val="24"/>
          <w:lang w:val="en-US"/>
        </w:rPr>
        <w:t>This section is based on the aggregate demand-supply model augmented with adaptive expectations of Scarth (1988), which he calls as the ‘flexible price IS</w:t>
      </w:r>
      <w:r w:rsidR="000D01D1" w:rsidRPr="00BC4F5F">
        <w:rPr>
          <w:rFonts w:ascii="Times New Roman" w:hAnsi="Times New Roman"/>
          <w:sz w:val="24"/>
          <w:szCs w:val="24"/>
          <w:lang w:val="en-US"/>
        </w:rPr>
        <w:t>-</w:t>
      </w:r>
      <w:r w:rsidRPr="00BC4F5F">
        <w:rPr>
          <w:rFonts w:ascii="Times New Roman" w:hAnsi="Times New Roman"/>
          <w:sz w:val="24"/>
          <w:szCs w:val="24"/>
          <w:lang w:val="en-US"/>
        </w:rPr>
        <w:t xml:space="preserve">LM model’. </w:t>
      </w:r>
      <w:r w:rsidR="00BC4F5F" w:rsidRPr="00BC4F5F">
        <w:rPr>
          <w:rFonts w:ascii="Times New Roman" w:hAnsi="Times New Roman"/>
          <w:sz w:val="24"/>
          <w:szCs w:val="24"/>
          <w:lang w:val="en-US"/>
        </w:rPr>
        <w:t xml:space="preserve">In this model, aggregate price level and expected inflation </w:t>
      </w:r>
      <w:r w:rsidR="00793926">
        <w:rPr>
          <w:rFonts w:ascii="Times New Roman" w:hAnsi="Times New Roman"/>
          <w:sz w:val="24"/>
          <w:szCs w:val="24"/>
          <w:lang w:val="en-US"/>
        </w:rPr>
        <w:t xml:space="preserve">are included into the standard model as new </w:t>
      </w:r>
      <w:r w:rsidR="00793926" w:rsidRPr="00BC4F5F">
        <w:rPr>
          <w:rFonts w:ascii="Times New Roman" w:hAnsi="Times New Roman"/>
          <w:sz w:val="24"/>
          <w:szCs w:val="24"/>
          <w:lang w:val="en-US"/>
        </w:rPr>
        <w:t xml:space="preserve">dynamic variables </w:t>
      </w:r>
      <w:r w:rsidR="00793926">
        <w:rPr>
          <w:rFonts w:ascii="Times New Roman" w:hAnsi="Times New Roman"/>
          <w:sz w:val="24"/>
          <w:szCs w:val="24"/>
          <w:lang w:val="en-US"/>
        </w:rPr>
        <w:t>I</w:t>
      </w:r>
      <w:r w:rsidR="00BC4F5F" w:rsidRPr="00BC4F5F">
        <w:rPr>
          <w:rFonts w:ascii="Times New Roman" w:hAnsi="Times New Roman"/>
          <w:sz w:val="24"/>
          <w:szCs w:val="24"/>
          <w:lang w:val="en-US"/>
        </w:rPr>
        <w:t xml:space="preserve">ncome and interest rate may also be defined as dynamic variables as in Shone (2002). Hence, by combining Scartch (1988) and Shone (2002), we are able to build a model consists of a system of differential equations with four dynamic variables. </w:t>
      </w:r>
    </w:p>
    <w:p w14:paraId="094A5C53" w14:textId="5A7220EF" w:rsidR="009D50FC" w:rsidRPr="008E5B89" w:rsidRDefault="009D50FC" w:rsidP="009D50FC">
      <w:pPr>
        <w:autoSpaceDE w:val="0"/>
        <w:autoSpaceDN w:val="0"/>
        <w:adjustRightInd w:val="0"/>
        <w:spacing w:before="120" w:after="120" w:line="360" w:lineRule="auto"/>
        <w:jc w:val="both"/>
        <w:rPr>
          <w:rFonts w:ascii="Times New Roman" w:hAnsi="Times New Roman"/>
          <w:sz w:val="24"/>
          <w:szCs w:val="24"/>
          <w:lang w:val="en-US"/>
        </w:rPr>
      </w:pPr>
      <w:r w:rsidRPr="008E5B89">
        <w:rPr>
          <w:rFonts w:ascii="Times New Roman" w:hAnsi="Times New Roman"/>
          <w:sz w:val="24"/>
          <w:szCs w:val="24"/>
          <w:lang w:val="en-US"/>
        </w:rPr>
        <w:t>Inflation is described as a percentage change of price of goods.</w:t>
      </w:r>
      <w:r w:rsidR="00793926" w:rsidRPr="00793926">
        <w:rPr>
          <w:rFonts w:ascii="Times New Roman" w:hAnsi="Times New Roman"/>
          <w:sz w:val="24"/>
          <w:szCs w:val="24"/>
          <w:lang w:val="en-US"/>
        </w:rPr>
        <w:t xml:space="preserve"> </w:t>
      </w:r>
    </w:p>
    <w:p w14:paraId="04C4A00B" w14:textId="68BCEC0F" w:rsidR="009D50FC" w:rsidRPr="008E5B89" w:rsidRDefault="009D50FC" w:rsidP="009D50FC">
      <w:pPr>
        <w:spacing w:before="120" w:after="120" w:line="360" w:lineRule="auto"/>
        <w:jc w:val="both"/>
        <w:rPr>
          <w:rFonts w:ascii="Times New Roman" w:hAnsi="Times New Roman"/>
          <w:sz w:val="24"/>
          <w:szCs w:val="24"/>
          <w:lang w:val="en-US"/>
        </w:rPr>
      </w:pPr>
      <m:oMathPara>
        <m:oMath>
          <m:r>
            <w:rPr>
              <w:rFonts w:ascii="Cambria Math" w:hAnsi="Cambria Math"/>
              <w:sz w:val="24"/>
              <w:szCs w:val="24"/>
              <w:lang w:val="en-US"/>
            </w:rPr>
            <m:t>π=</m:t>
          </m:r>
          <m:f>
            <m:fPr>
              <m:ctrlPr>
                <w:rPr>
                  <w:rFonts w:ascii="Cambria Math" w:hAnsi="Cambria Math"/>
                  <w:i/>
                  <w:sz w:val="24"/>
                  <w:szCs w:val="24"/>
                  <w:lang w:val="en-US"/>
                </w:rPr>
              </m:ctrlPr>
            </m:fPr>
            <m:num>
              <m:f>
                <m:fPr>
                  <m:type m:val="lin"/>
                  <m:ctrlPr>
                    <w:rPr>
                      <w:rFonts w:ascii="Cambria Math" w:hAnsi="Cambria Math"/>
                      <w:i/>
                      <w:sz w:val="24"/>
                      <w:szCs w:val="24"/>
                      <w:lang w:val="en-US"/>
                    </w:rPr>
                  </m:ctrlPr>
                </m:fPr>
                <m:num>
                  <m:r>
                    <w:rPr>
                      <w:rFonts w:ascii="Cambria Math" w:hAnsi="Cambria Math"/>
                      <w:sz w:val="24"/>
                      <w:szCs w:val="24"/>
                      <w:lang w:val="en-US"/>
                    </w:rPr>
                    <m:t>dP</m:t>
                  </m:r>
                </m:num>
                <m:den>
                  <m:r>
                    <w:rPr>
                      <w:rFonts w:ascii="Cambria Math" w:hAnsi="Cambria Math"/>
                      <w:sz w:val="24"/>
                      <w:szCs w:val="24"/>
                      <w:lang w:val="en-US"/>
                    </w:rPr>
                    <m:t>dt</m:t>
                  </m:r>
                </m:den>
              </m:f>
            </m:num>
            <m:den>
              <m:r>
                <w:rPr>
                  <w:rFonts w:ascii="Cambria Math" w:hAnsi="Cambria Math"/>
                  <w:sz w:val="24"/>
                  <w:szCs w:val="24"/>
                  <w:lang w:val="en-US"/>
                </w:rPr>
                <m:t>P</m:t>
              </m:r>
            </m:den>
          </m:f>
          <m:r>
            <w:rPr>
              <w:rFonts w:ascii="Cambria Math" w:hAnsi="Cambria Math"/>
              <w:sz w:val="24"/>
              <w:szCs w:val="24"/>
              <w:lang w:val="en-US"/>
            </w:rPr>
            <m:t>=</m:t>
          </m:r>
          <m:f>
            <m:fPr>
              <m:ctrlPr>
                <w:rPr>
                  <w:rFonts w:ascii="Cambria Math" w:hAnsi="Cambria Math"/>
                  <w:i/>
                  <w:sz w:val="24"/>
                  <w:szCs w:val="24"/>
                  <w:lang w:val="en-US"/>
                </w:rPr>
              </m:ctrlPr>
            </m:fPr>
            <m:num>
              <m:acc>
                <m:accPr>
                  <m:chr m:val="̇"/>
                  <m:ctrlPr>
                    <w:rPr>
                      <w:rFonts w:ascii="Cambria Math" w:hAnsi="Cambria Math"/>
                      <w:i/>
                      <w:sz w:val="24"/>
                      <w:szCs w:val="24"/>
                      <w:lang w:val="en-US"/>
                    </w:rPr>
                  </m:ctrlPr>
                </m:accPr>
                <m:e>
                  <m:r>
                    <w:rPr>
                      <w:rFonts w:ascii="Cambria Math" w:hAnsi="Cambria Math"/>
                      <w:sz w:val="24"/>
                      <w:szCs w:val="24"/>
                      <w:lang w:val="en-US"/>
                    </w:rPr>
                    <m:t>P</m:t>
                  </m:r>
                </m:e>
              </m:acc>
            </m:num>
            <m:den>
              <m:r>
                <w:rPr>
                  <w:rFonts w:ascii="Cambria Math" w:hAnsi="Cambria Math"/>
                  <w:sz w:val="24"/>
                  <w:szCs w:val="24"/>
                  <w:lang w:val="en-US"/>
                </w:rPr>
                <m:t>P</m:t>
              </m:r>
            </m:den>
          </m:f>
          <m:r>
            <w:rPr>
              <w:rFonts w:ascii="Cambria Math" w:hAnsi="Cambria Math"/>
              <w:sz w:val="24"/>
              <w:szCs w:val="24"/>
              <w:lang w:val="en-US"/>
            </w:rPr>
            <m:t xml:space="preserve">          </m:t>
          </m:r>
        </m:oMath>
      </m:oMathPara>
    </w:p>
    <w:p w14:paraId="063C68D7" w14:textId="7C0CC4A8" w:rsidR="009D50FC" w:rsidRPr="008E5B89" w:rsidRDefault="009D50FC" w:rsidP="009D50FC">
      <w:pPr>
        <w:spacing w:before="120" w:after="120" w:line="360" w:lineRule="auto"/>
        <w:jc w:val="both"/>
        <w:rPr>
          <w:rFonts w:ascii="Times New Roman" w:hAnsi="Times New Roman"/>
          <w:sz w:val="24"/>
          <w:szCs w:val="24"/>
          <w:lang w:val="en-US"/>
        </w:rPr>
      </w:pPr>
      <m:oMathPara>
        <m:oMath>
          <m:r>
            <w:rPr>
              <w:rFonts w:ascii="Cambria Math" w:hAnsi="Cambria Math"/>
              <w:sz w:val="24"/>
              <w:szCs w:val="24"/>
              <w:lang w:val="en-US"/>
            </w:rPr>
            <m:t>p=</m:t>
          </m:r>
          <m:func>
            <m:funcPr>
              <m:ctrlPr>
                <w:rPr>
                  <w:rFonts w:ascii="Cambria Math" w:hAnsi="Cambria Math"/>
                  <w:i/>
                  <w:sz w:val="24"/>
                  <w:szCs w:val="24"/>
                  <w:lang w:val="en-US"/>
                </w:rPr>
              </m:ctrlPr>
            </m:funcPr>
            <m:fName>
              <m:r>
                <m:rPr>
                  <m:sty m:val="p"/>
                </m:rPr>
                <w:rPr>
                  <w:rFonts w:ascii="Cambria Math" w:hAnsi="Cambria Math"/>
                  <w:sz w:val="24"/>
                  <w:szCs w:val="24"/>
                  <w:lang w:val="en-US"/>
                </w:rPr>
                <m:t>ln</m:t>
              </m:r>
            </m:fName>
            <m:e>
              <m:r>
                <w:rPr>
                  <w:rFonts w:ascii="Cambria Math" w:hAnsi="Cambria Math"/>
                  <w:sz w:val="24"/>
                  <w:szCs w:val="24"/>
                  <w:lang w:val="en-US"/>
                </w:rPr>
                <m:t>P</m:t>
              </m:r>
            </m:e>
          </m:func>
          <m:r>
            <w:rPr>
              <w:rFonts w:ascii="Cambria Math" w:hAnsi="Cambria Math"/>
              <w:sz w:val="24"/>
              <w:szCs w:val="24"/>
              <w:lang w:val="en-US"/>
            </w:rPr>
            <m:t>→π=</m:t>
          </m:r>
          <m:f>
            <m:fPr>
              <m:ctrlPr>
                <w:rPr>
                  <w:rFonts w:ascii="Cambria Math" w:hAnsi="Cambria Math"/>
                  <w:i/>
                  <w:sz w:val="24"/>
                  <w:szCs w:val="24"/>
                  <w:lang w:val="en-US"/>
                </w:rPr>
              </m:ctrlPr>
            </m:fPr>
            <m:num>
              <m:r>
                <w:rPr>
                  <w:rFonts w:ascii="Cambria Math" w:hAnsi="Cambria Math"/>
                  <w:sz w:val="24"/>
                  <w:szCs w:val="24"/>
                  <w:lang w:val="en-US"/>
                </w:rPr>
                <m:t>dp</m:t>
              </m:r>
            </m:num>
            <m:den>
              <m:r>
                <w:rPr>
                  <w:rFonts w:ascii="Cambria Math" w:hAnsi="Cambria Math"/>
                  <w:sz w:val="24"/>
                  <w:szCs w:val="24"/>
                  <w:lang w:val="en-US"/>
                </w:rPr>
                <m:t>dt</m:t>
              </m:r>
            </m:den>
          </m:f>
          <m:r>
            <w:rPr>
              <w:rFonts w:ascii="Cambria Math" w:hAnsi="Cambria Math"/>
              <w:sz w:val="24"/>
              <w:szCs w:val="24"/>
              <w:lang w:val="en-US"/>
            </w:rPr>
            <m:t>=</m:t>
          </m:r>
          <m:acc>
            <m:accPr>
              <m:chr m:val="̇"/>
              <m:ctrlPr>
                <w:rPr>
                  <w:rFonts w:ascii="Cambria Math" w:hAnsi="Cambria Math"/>
                  <w:i/>
                  <w:sz w:val="24"/>
                  <w:szCs w:val="24"/>
                  <w:lang w:val="en-US"/>
                </w:rPr>
              </m:ctrlPr>
            </m:accPr>
            <m:e>
              <m:r>
                <w:rPr>
                  <w:rFonts w:ascii="Cambria Math" w:hAnsi="Cambria Math"/>
                  <w:sz w:val="24"/>
                  <w:szCs w:val="24"/>
                  <w:lang w:val="en-US"/>
                </w:rPr>
                <m:t>p</m:t>
              </m:r>
            </m:e>
          </m:acc>
          <m:r>
            <w:rPr>
              <w:rFonts w:ascii="Cambria Math" w:hAnsi="Cambria Math"/>
              <w:sz w:val="24"/>
              <w:szCs w:val="24"/>
              <w:lang w:val="en-US"/>
            </w:rPr>
            <m:t xml:space="preserve">    </m:t>
          </m:r>
        </m:oMath>
      </m:oMathPara>
    </w:p>
    <w:p w14:paraId="568EC557" w14:textId="2E523674" w:rsidR="009D50FC" w:rsidRPr="008E5B89" w:rsidRDefault="009D50FC" w:rsidP="009D50FC">
      <w:pPr>
        <w:spacing w:before="120" w:after="120" w:line="360" w:lineRule="auto"/>
        <w:jc w:val="both"/>
        <w:rPr>
          <w:rFonts w:ascii="Times New Roman" w:hAnsi="Times New Roman"/>
          <w:sz w:val="24"/>
          <w:szCs w:val="24"/>
          <w:lang w:val="en-US"/>
        </w:rPr>
      </w:pPr>
      <w:r w:rsidRPr="008E5B89">
        <w:rPr>
          <w:rFonts w:ascii="Times New Roman" w:hAnsi="Times New Roman"/>
          <w:sz w:val="24"/>
          <w:szCs w:val="24"/>
          <w:lang w:val="en-US"/>
        </w:rPr>
        <w:t>According to Phillips rule in equati</w:t>
      </w:r>
      <w:r w:rsidR="006F1A80">
        <w:rPr>
          <w:rFonts w:ascii="Times New Roman" w:hAnsi="Times New Roman"/>
          <w:sz w:val="24"/>
          <w:szCs w:val="24"/>
          <w:lang w:val="en-US"/>
        </w:rPr>
        <w:t>on</w:t>
      </w:r>
      <w:r w:rsidRPr="008E5B89">
        <w:rPr>
          <w:rFonts w:ascii="Times New Roman" w:hAnsi="Times New Roman"/>
          <w:sz w:val="24"/>
          <w:szCs w:val="24"/>
          <w:lang w:val="en-US"/>
        </w:rPr>
        <w:t xml:space="preserve"> inflation depends on </w:t>
      </w:r>
      <w:r w:rsidR="006F1A80">
        <w:rPr>
          <w:rFonts w:ascii="Times New Roman" w:hAnsi="Times New Roman"/>
          <w:sz w:val="24"/>
          <w:szCs w:val="24"/>
          <w:lang w:val="en-US"/>
        </w:rPr>
        <w:t>output gap and its expectations,</w:t>
      </w:r>
    </w:p>
    <w:p w14:paraId="3E356E27" w14:textId="0A7FBCF2" w:rsidR="009D50FC" w:rsidRPr="00C77FA7" w:rsidRDefault="004E10E4" w:rsidP="009D50FC">
      <w:pPr>
        <w:pStyle w:val="ListeParagraf"/>
        <w:spacing w:before="120" w:after="120" w:line="360" w:lineRule="auto"/>
        <w:jc w:val="both"/>
        <w:rPr>
          <w:rFonts w:ascii="Times New Roman" w:hAnsi="Times New Roman"/>
          <w:color w:val="FF0000"/>
          <w:sz w:val="24"/>
          <w:szCs w:val="24"/>
          <w:lang w:val="en-US"/>
        </w:rPr>
      </w:pPr>
      <m:oMathPara>
        <m:oMath>
          <m:acc>
            <m:accPr>
              <m:chr m:val="̇"/>
              <m:ctrlPr>
                <w:rPr>
                  <w:rFonts w:ascii="Cambria Math" w:hAnsi="Cambria Math"/>
                  <w:i/>
                  <w:color w:val="FF0000"/>
                  <w:sz w:val="24"/>
                  <w:szCs w:val="24"/>
                  <w:lang w:val="en-US"/>
                </w:rPr>
              </m:ctrlPr>
            </m:accPr>
            <m:e>
              <m:r>
                <w:rPr>
                  <w:rFonts w:ascii="Cambria Math" w:hAnsi="Cambria Math"/>
                  <w:color w:val="FF0000"/>
                  <w:sz w:val="24"/>
                  <w:szCs w:val="24"/>
                  <w:lang w:val="en-US"/>
                </w:rPr>
                <m:t>p</m:t>
              </m:r>
            </m:e>
          </m:acc>
          <m:r>
            <w:rPr>
              <w:rFonts w:ascii="Cambria Math" w:hAnsi="Cambria Math"/>
              <w:color w:val="FF0000"/>
              <w:sz w:val="24"/>
              <w:szCs w:val="24"/>
              <w:lang w:val="en-US"/>
            </w:rPr>
            <m:t>=π=</m:t>
          </m:r>
          <m:sSup>
            <m:sSupPr>
              <m:ctrlPr>
                <w:rPr>
                  <w:rFonts w:ascii="Cambria Math" w:hAnsi="Cambria Math"/>
                  <w:i/>
                  <w:color w:val="FF0000"/>
                  <w:sz w:val="24"/>
                  <w:szCs w:val="24"/>
                  <w:lang w:val="en-US"/>
                </w:rPr>
              </m:ctrlPr>
            </m:sSupPr>
            <m:e>
              <m:r>
                <w:rPr>
                  <w:rFonts w:ascii="Cambria Math" w:hAnsi="Cambria Math"/>
                  <w:color w:val="FF0000"/>
                  <w:sz w:val="24"/>
                  <w:szCs w:val="24"/>
                  <w:lang w:val="en-US"/>
                </w:rPr>
                <m:t>π</m:t>
              </m:r>
            </m:e>
            <m:sup>
              <m:r>
                <w:rPr>
                  <w:rFonts w:ascii="Cambria Math" w:hAnsi="Cambria Math"/>
                  <w:color w:val="FF0000"/>
                  <w:sz w:val="24"/>
                  <w:szCs w:val="24"/>
                  <w:lang w:val="en-US"/>
                </w:rPr>
                <m:t>e</m:t>
              </m:r>
            </m:sup>
          </m:sSup>
          <m:r>
            <w:rPr>
              <w:rFonts w:ascii="Cambria Math" w:hAnsi="Cambria Math"/>
              <w:color w:val="FF0000"/>
              <w:sz w:val="24"/>
              <w:szCs w:val="24"/>
              <w:lang w:val="en-US"/>
            </w:rPr>
            <m:t>+γ</m:t>
          </m:r>
          <m:d>
            <m:dPr>
              <m:ctrlPr>
                <w:rPr>
                  <w:rFonts w:ascii="Cambria Math" w:hAnsi="Cambria Math"/>
                  <w:i/>
                  <w:color w:val="FF0000"/>
                  <w:sz w:val="24"/>
                  <w:szCs w:val="24"/>
                  <w:lang w:val="en-US"/>
                </w:rPr>
              </m:ctrlPr>
            </m:dPr>
            <m:e>
              <m:f>
                <m:fPr>
                  <m:ctrlPr>
                    <w:rPr>
                      <w:rFonts w:ascii="Cambria Math" w:hAnsi="Cambria Math"/>
                      <w:i/>
                      <w:color w:val="FF0000"/>
                      <w:sz w:val="24"/>
                      <w:szCs w:val="24"/>
                      <w:lang w:val="en-US"/>
                    </w:rPr>
                  </m:ctrlPr>
                </m:fPr>
                <m:num>
                  <m:r>
                    <w:rPr>
                      <w:rFonts w:ascii="Cambria Math" w:hAnsi="Cambria Math"/>
                      <w:color w:val="FF0000"/>
                      <w:sz w:val="24"/>
                      <w:szCs w:val="24"/>
                      <w:lang w:val="en-US"/>
                    </w:rPr>
                    <m:t>Y-</m:t>
                  </m:r>
                  <m:acc>
                    <m:accPr>
                      <m:chr m:val="̅"/>
                      <m:ctrlPr>
                        <w:rPr>
                          <w:rFonts w:ascii="Cambria Math" w:hAnsi="Cambria Math"/>
                          <w:i/>
                          <w:color w:val="FF0000"/>
                          <w:sz w:val="24"/>
                          <w:szCs w:val="24"/>
                          <w:lang w:val="en-US"/>
                        </w:rPr>
                      </m:ctrlPr>
                    </m:accPr>
                    <m:e>
                      <m:r>
                        <w:rPr>
                          <w:rFonts w:ascii="Cambria Math" w:hAnsi="Cambria Math"/>
                          <w:color w:val="FF0000"/>
                          <w:sz w:val="24"/>
                          <w:szCs w:val="24"/>
                          <w:lang w:val="en-US"/>
                        </w:rPr>
                        <m:t>Y</m:t>
                      </m:r>
                    </m:e>
                  </m:acc>
                </m:num>
                <m:den>
                  <m:acc>
                    <m:accPr>
                      <m:chr m:val="̅"/>
                      <m:ctrlPr>
                        <w:rPr>
                          <w:rFonts w:ascii="Cambria Math" w:hAnsi="Cambria Math"/>
                          <w:i/>
                          <w:color w:val="FF0000"/>
                          <w:sz w:val="24"/>
                          <w:szCs w:val="24"/>
                          <w:lang w:val="en-US"/>
                        </w:rPr>
                      </m:ctrlPr>
                    </m:accPr>
                    <m:e>
                      <m:r>
                        <w:rPr>
                          <w:rFonts w:ascii="Cambria Math" w:hAnsi="Cambria Math"/>
                          <w:color w:val="FF0000"/>
                          <w:sz w:val="24"/>
                          <w:szCs w:val="24"/>
                          <w:lang w:val="en-US"/>
                        </w:rPr>
                        <m:t>Y</m:t>
                      </m:r>
                    </m:e>
                  </m:acc>
                </m:den>
              </m:f>
            </m:e>
          </m:d>
          <m:r>
            <w:rPr>
              <w:rFonts w:ascii="Cambria Math" w:hAnsi="Cambria Math"/>
              <w:color w:val="FF0000"/>
              <w:sz w:val="24"/>
              <w:szCs w:val="24"/>
              <w:lang w:val="en-US"/>
            </w:rPr>
            <m:t xml:space="preserve">     γ&gt;0  </m:t>
          </m:r>
        </m:oMath>
      </m:oMathPara>
    </w:p>
    <w:p w14:paraId="59847C0A" w14:textId="25FE647E" w:rsidR="00F964A1" w:rsidRPr="006F1A80" w:rsidRDefault="006F1A80" w:rsidP="006F1A80">
      <w:pPr>
        <w:spacing w:before="120" w:after="120" w:line="360" w:lineRule="auto"/>
        <w:jc w:val="both"/>
        <w:rPr>
          <w:rFonts w:ascii="Times New Roman" w:hAnsi="Times New Roman"/>
          <w:sz w:val="24"/>
          <w:szCs w:val="24"/>
          <w:lang w:val="en-US"/>
        </w:rPr>
      </w:pPr>
      <w:proofErr w:type="gramStart"/>
      <w:r>
        <w:rPr>
          <w:rFonts w:ascii="Times New Roman" w:hAnsi="Times New Roman"/>
          <w:sz w:val="24"/>
          <w:szCs w:val="24"/>
          <w:lang w:val="en-US"/>
        </w:rPr>
        <w:t>or</w:t>
      </w:r>
      <w:proofErr w:type="gramEnd"/>
      <w:r>
        <w:rPr>
          <w:rFonts w:ascii="Times New Roman" w:hAnsi="Times New Roman"/>
          <w:sz w:val="24"/>
          <w:szCs w:val="24"/>
          <w:lang w:val="en-US"/>
        </w:rPr>
        <w:t xml:space="preserve"> it depends on difference of actual unemployment level from its natural. </w:t>
      </w:r>
    </w:p>
    <w:p w14:paraId="3082EE7B" w14:textId="2D923B47" w:rsidR="00F964A1" w:rsidRPr="00C77FA7" w:rsidRDefault="004E10E4" w:rsidP="006F1A80">
      <w:pPr>
        <w:spacing w:before="120" w:after="120" w:line="360" w:lineRule="auto"/>
        <w:jc w:val="both"/>
        <w:rPr>
          <w:rFonts w:ascii="Times New Roman" w:hAnsi="Times New Roman"/>
          <w:color w:val="FF0000"/>
          <w:sz w:val="24"/>
          <w:szCs w:val="24"/>
          <w:lang w:val="en-US"/>
        </w:rPr>
      </w:pPr>
      <m:oMathPara>
        <m:oMath>
          <m:acc>
            <m:accPr>
              <m:chr m:val="̇"/>
              <m:ctrlPr>
                <w:rPr>
                  <w:rFonts w:ascii="Cambria Math" w:hAnsi="Cambria Math"/>
                  <w:i/>
                  <w:color w:val="FF0000"/>
                  <w:sz w:val="24"/>
                  <w:szCs w:val="24"/>
                  <w:lang w:val="en-US"/>
                </w:rPr>
              </m:ctrlPr>
            </m:accPr>
            <m:e>
              <m:r>
                <w:rPr>
                  <w:rFonts w:ascii="Cambria Math" w:hAnsi="Cambria Math"/>
                  <w:color w:val="FF0000"/>
                  <w:sz w:val="24"/>
                  <w:szCs w:val="24"/>
                  <w:lang w:val="en-US"/>
                </w:rPr>
                <m:t>p</m:t>
              </m:r>
            </m:e>
          </m:acc>
          <m:r>
            <w:rPr>
              <w:rFonts w:ascii="Cambria Math" w:hAnsi="Cambria Math"/>
              <w:color w:val="FF0000"/>
              <w:sz w:val="24"/>
              <w:szCs w:val="24"/>
              <w:lang w:val="en-US"/>
            </w:rPr>
            <m:t>=π=</m:t>
          </m:r>
          <m:sSup>
            <m:sSupPr>
              <m:ctrlPr>
                <w:rPr>
                  <w:rFonts w:ascii="Cambria Math" w:hAnsi="Cambria Math"/>
                  <w:i/>
                  <w:color w:val="FF0000"/>
                  <w:sz w:val="24"/>
                  <w:szCs w:val="24"/>
                  <w:lang w:val="en-US"/>
                </w:rPr>
              </m:ctrlPr>
            </m:sSupPr>
            <m:e>
              <m:r>
                <w:rPr>
                  <w:rFonts w:ascii="Cambria Math" w:hAnsi="Cambria Math"/>
                  <w:color w:val="FF0000"/>
                  <w:sz w:val="24"/>
                  <w:szCs w:val="24"/>
                  <w:lang w:val="en-US"/>
                </w:rPr>
                <m:t>π</m:t>
              </m:r>
            </m:e>
            <m:sup>
              <m:r>
                <w:rPr>
                  <w:rFonts w:ascii="Cambria Math" w:hAnsi="Cambria Math"/>
                  <w:color w:val="FF0000"/>
                  <w:sz w:val="24"/>
                  <w:szCs w:val="24"/>
                  <w:lang w:val="en-US"/>
                </w:rPr>
                <m:t>e</m:t>
              </m:r>
            </m:sup>
          </m:sSup>
          <m:r>
            <w:rPr>
              <w:rFonts w:ascii="Cambria Math" w:hAnsi="Cambria Math"/>
              <w:color w:val="FF0000"/>
              <w:sz w:val="24"/>
              <w:szCs w:val="24"/>
              <w:lang w:val="en-US"/>
            </w:rPr>
            <m:t>-γ</m:t>
          </m:r>
          <m:d>
            <m:dPr>
              <m:ctrlPr>
                <w:rPr>
                  <w:rFonts w:ascii="Cambria Math" w:hAnsi="Cambria Math"/>
                  <w:i/>
                  <w:color w:val="FF0000"/>
                  <w:sz w:val="24"/>
                  <w:szCs w:val="24"/>
                  <w:lang w:val="en-US"/>
                </w:rPr>
              </m:ctrlPr>
            </m:dPr>
            <m:e>
              <m:r>
                <w:rPr>
                  <w:rFonts w:ascii="Cambria Math" w:hAnsi="Cambria Math"/>
                  <w:color w:val="FF0000"/>
                  <w:sz w:val="24"/>
                  <w:szCs w:val="24"/>
                  <w:lang w:val="en-US"/>
                </w:rPr>
                <m:t>u-</m:t>
              </m:r>
              <m:sSub>
                <m:sSubPr>
                  <m:ctrlPr>
                    <w:rPr>
                      <w:rFonts w:ascii="Cambria Math" w:hAnsi="Cambria Math"/>
                      <w:i/>
                      <w:color w:val="FF0000"/>
                      <w:sz w:val="24"/>
                      <w:szCs w:val="24"/>
                      <w:lang w:val="en-US"/>
                    </w:rPr>
                  </m:ctrlPr>
                </m:sSubPr>
                <m:e>
                  <m:r>
                    <w:rPr>
                      <w:rFonts w:ascii="Cambria Math" w:hAnsi="Cambria Math"/>
                      <w:color w:val="FF0000"/>
                      <w:sz w:val="24"/>
                      <w:szCs w:val="24"/>
                      <w:lang w:val="en-US"/>
                    </w:rPr>
                    <m:t>u</m:t>
                  </m:r>
                </m:e>
                <m:sub>
                  <m:r>
                    <w:rPr>
                      <w:rFonts w:ascii="Cambria Math" w:hAnsi="Cambria Math"/>
                      <w:color w:val="FF0000"/>
                      <w:sz w:val="24"/>
                      <w:szCs w:val="24"/>
                      <w:lang w:val="en-US"/>
                    </w:rPr>
                    <m:t>N</m:t>
                  </m:r>
                </m:sub>
              </m:sSub>
            </m:e>
          </m:d>
          <m:r>
            <w:rPr>
              <w:rFonts w:ascii="Cambria Math" w:hAnsi="Cambria Math"/>
              <w:color w:val="FF0000"/>
              <w:sz w:val="24"/>
              <w:szCs w:val="24"/>
              <w:lang w:val="en-US"/>
            </w:rPr>
            <m:t xml:space="preserve">     γ&gt;0  </m:t>
          </m:r>
        </m:oMath>
      </m:oMathPara>
    </w:p>
    <w:p w14:paraId="22CF95F4" w14:textId="77777777" w:rsidR="009D50FC" w:rsidRPr="008E5B89" w:rsidRDefault="009D50FC" w:rsidP="009D50FC">
      <w:pPr>
        <w:spacing w:before="120" w:after="120" w:line="360" w:lineRule="auto"/>
        <w:jc w:val="both"/>
        <w:rPr>
          <w:rFonts w:ascii="Times New Roman" w:hAnsi="Times New Roman"/>
          <w:sz w:val="24"/>
          <w:szCs w:val="24"/>
          <w:lang w:val="en-US"/>
        </w:rPr>
      </w:pPr>
      <w:r w:rsidRPr="008E5B89">
        <w:rPr>
          <w:rFonts w:ascii="Times New Roman" w:hAnsi="Times New Roman"/>
          <w:sz w:val="24"/>
          <w:szCs w:val="24"/>
          <w:lang w:val="en-US"/>
        </w:rPr>
        <w:t xml:space="preserve">Expected inflation rate is adjusted according to difference of actual inflation rate and itself </w:t>
      </w:r>
    </w:p>
    <w:p w14:paraId="631BBD3D" w14:textId="199EFCCE" w:rsidR="00BC4F5F" w:rsidRPr="00C77FA7" w:rsidRDefault="004E10E4" w:rsidP="009D50FC">
      <w:pPr>
        <w:spacing w:before="120" w:after="120" w:line="360" w:lineRule="auto"/>
        <w:jc w:val="both"/>
        <w:rPr>
          <w:rFonts w:ascii="Times New Roman" w:hAnsi="Times New Roman"/>
          <w:color w:val="FF0000"/>
          <w:sz w:val="24"/>
          <w:szCs w:val="24"/>
          <w:lang w:val="en-US"/>
        </w:rPr>
      </w:pPr>
      <m:oMathPara>
        <m:oMath>
          <m:acc>
            <m:accPr>
              <m:chr m:val="̇"/>
              <m:ctrlPr>
                <w:rPr>
                  <w:rFonts w:ascii="Cambria Math" w:hAnsi="Cambria Math"/>
                  <w:i/>
                  <w:color w:val="FF0000"/>
                  <w:sz w:val="24"/>
                  <w:szCs w:val="24"/>
                  <w:lang w:val="en-US"/>
                </w:rPr>
              </m:ctrlPr>
            </m:accPr>
            <m:e>
              <m:sSup>
                <m:sSupPr>
                  <m:ctrlPr>
                    <w:rPr>
                      <w:rFonts w:ascii="Cambria Math" w:hAnsi="Cambria Math"/>
                      <w:i/>
                      <w:color w:val="FF0000"/>
                      <w:sz w:val="24"/>
                      <w:szCs w:val="24"/>
                      <w:lang w:val="en-US"/>
                    </w:rPr>
                  </m:ctrlPr>
                </m:sSupPr>
                <m:e>
                  <m:r>
                    <w:rPr>
                      <w:rFonts w:ascii="Cambria Math" w:hAnsi="Cambria Math"/>
                      <w:color w:val="FF0000"/>
                      <w:sz w:val="24"/>
                      <w:szCs w:val="24"/>
                      <w:lang w:val="en-US"/>
                    </w:rPr>
                    <m:t>π</m:t>
                  </m:r>
                </m:e>
                <m:sup>
                  <m:r>
                    <w:rPr>
                      <w:rFonts w:ascii="Cambria Math" w:hAnsi="Cambria Math"/>
                      <w:color w:val="FF0000"/>
                      <w:sz w:val="24"/>
                      <w:szCs w:val="24"/>
                      <w:lang w:val="en-US"/>
                    </w:rPr>
                    <m:t>e</m:t>
                  </m:r>
                </m:sup>
              </m:sSup>
            </m:e>
          </m:acc>
          <m:r>
            <w:rPr>
              <w:rFonts w:ascii="Cambria Math" w:hAnsi="Cambria Math"/>
              <w:color w:val="FF0000"/>
              <w:sz w:val="24"/>
              <w:szCs w:val="24"/>
              <w:lang w:val="en-US"/>
            </w:rPr>
            <m:t>=</m:t>
          </m:r>
          <m:f>
            <m:fPr>
              <m:ctrlPr>
                <w:rPr>
                  <w:rFonts w:ascii="Cambria Math" w:hAnsi="Cambria Math"/>
                  <w:i/>
                  <w:color w:val="FF0000"/>
                  <w:sz w:val="24"/>
                  <w:szCs w:val="24"/>
                  <w:lang w:val="en-US"/>
                </w:rPr>
              </m:ctrlPr>
            </m:fPr>
            <m:num>
              <m:r>
                <w:rPr>
                  <w:rFonts w:ascii="Cambria Math" w:hAnsi="Cambria Math"/>
                  <w:color w:val="FF0000"/>
                  <w:sz w:val="24"/>
                  <w:szCs w:val="24"/>
                  <w:lang w:val="en-US"/>
                </w:rPr>
                <m:t>d</m:t>
              </m:r>
              <m:sSup>
                <m:sSupPr>
                  <m:ctrlPr>
                    <w:rPr>
                      <w:rFonts w:ascii="Cambria Math" w:hAnsi="Cambria Math"/>
                      <w:i/>
                      <w:color w:val="FF0000"/>
                      <w:sz w:val="24"/>
                      <w:szCs w:val="24"/>
                      <w:lang w:val="en-US"/>
                    </w:rPr>
                  </m:ctrlPr>
                </m:sSupPr>
                <m:e>
                  <m:r>
                    <w:rPr>
                      <w:rFonts w:ascii="Cambria Math" w:hAnsi="Cambria Math"/>
                      <w:color w:val="FF0000"/>
                      <w:sz w:val="24"/>
                      <w:szCs w:val="24"/>
                      <w:lang w:val="en-US"/>
                    </w:rPr>
                    <m:t>π</m:t>
                  </m:r>
                </m:e>
                <m:sup>
                  <m:r>
                    <w:rPr>
                      <w:rFonts w:ascii="Cambria Math" w:hAnsi="Cambria Math"/>
                      <w:color w:val="FF0000"/>
                      <w:sz w:val="24"/>
                      <w:szCs w:val="24"/>
                      <w:lang w:val="en-US"/>
                    </w:rPr>
                    <m:t>e</m:t>
                  </m:r>
                </m:sup>
              </m:sSup>
            </m:num>
            <m:den>
              <m:r>
                <w:rPr>
                  <w:rFonts w:ascii="Cambria Math" w:hAnsi="Cambria Math"/>
                  <w:color w:val="FF0000"/>
                  <w:sz w:val="24"/>
                  <w:szCs w:val="24"/>
                  <w:lang w:val="en-US"/>
                </w:rPr>
                <m:t>dt</m:t>
              </m:r>
            </m:den>
          </m:f>
          <m:r>
            <w:rPr>
              <w:rFonts w:ascii="Cambria Math" w:hAnsi="Cambria Math"/>
              <w:color w:val="FF0000"/>
              <w:sz w:val="24"/>
              <w:szCs w:val="24"/>
              <w:lang w:val="en-US"/>
            </w:rPr>
            <m:t>=λ</m:t>
          </m:r>
          <m:d>
            <m:dPr>
              <m:ctrlPr>
                <w:rPr>
                  <w:rFonts w:ascii="Cambria Math" w:hAnsi="Cambria Math"/>
                  <w:i/>
                  <w:color w:val="FF0000"/>
                  <w:sz w:val="24"/>
                  <w:szCs w:val="24"/>
                  <w:lang w:val="en-US"/>
                </w:rPr>
              </m:ctrlPr>
            </m:dPr>
            <m:e>
              <m:r>
                <w:rPr>
                  <w:rFonts w:ascii="Cambria Math" w:hAnsi="Cambria Math"/>
                  <w:color w:val="FF0000"/>
                  <w:sz w:val="24"/>
                  <w:szCs w:val="24"/>
                  <w:lang w:val="en-US"/>
                </w:rPr>
                <m:t>π-</m:t>
              </m:r>
              <m:sSup>
                <m:sSupPr>
                  <m:ctrlPr>
                    <w:rPr>
                      <w:rFonts w:ascii="Cambria Math" w:hAnsi="Cambria Math"/>
                      <w:i/>
                      <w:color w:val="FF0000"/>
                      <w:sz w:val="24"/>
                      <w:szCs w:val="24"/>
                      <w:lang w:val="en-US"/>
                    </w:rPr>
                  </m:ctrlPr>
                </m:sSupPr>
                <m:e>
                  <m:r>
                    <w:rPr>
                      <w:rFonts w:ascii="Cambria Math" w:hAnsi="Cambria Math"/>
                      <w:color w:val="FF0000"/>
                      <w:sz w:val="24"/>
                      <w:szCs w:val="24"/>
                      <w:lang w:val="en-US"/>
                    </w:rPr>
                    <m:t>π</m:t>
                  </m:r>
                </m:e>
                <m:sup>
                  <m:r>
                    <w:rPr>
                      <w:rFonts w:ascii="Cambria Math" w:hAnsi="Cambria Math"/>
                      <w:color w:val="FF0000"/>
                      <w:sz w:val="24"/>
                      <w:szCs w:val="24"/>
                      <w:lang w:val="en-US"/>
                    </w:rPr>
                    <m:t>e</m:t>
                  </m:r>
                </m:sup>
              </m:sSup>
            </m:e>
          </m:d>
          <m:r>
            <w:rPr>
              <w:rFonts w:ascii="Cambria Math" w:hAnsi="Cambria Math"/>
              <w:color w:val="FF0000"/>
              <w:sz w:val="24"/>
              <w:szCs w:val="24"/>
              <w:lang w:val="en-US"/>
            </w:rPr>
            <m:t xml:space="preserve">    </m:t>
          </m:r>
        </m:oMath>
      </m:oMathPara>
    </w:p>
    <w:p w14:paraId="1DB1D0E8" w14:textId="63CF6980" w:rsidR="00D8191D" w:rsidRDefault="00F964A1" w:rsidP="009D50FC">
      <w:pPr>
        <w:spacing w:before="120" w:after="120" w:line="360" w:lineRule="auto"/>
        <w:jc w:val="both"/>
        <w:rPr>
          <w:rFonts w:ascii="Times New Roman" w:hAnsi="Times New Roman"/>
          <w:sz w:val="24"/>
          <w:szCs w:val="24"/>
          <w:lang w:val="en-US"/>
        </w:rPr>
      </w:pPr>
      <w:r>
        <w:rPr>
          <w:rFonts w:ascii="Times New Roman" w:hAnsi="Times New Roman"/>
          <w:sz w:val="24"/>
          <w:szCs w:val="24"/>
          <w:lang w:val="en-US"/>
        </w:rPr>
        <w:t>Or like Blanchard</w:t>
      </w:r>
      <w:r w:rsidR="001A3142">
        <w:rPr>
          <w:rFonts w:ascii="Times New Roman" w:hAnsi="Times New Roman"/>
          <w:sz w:val="24"/>
          <w:szCs w:val="24"/>
          <w:lang w:val="en-US"/>
        </w:rPr>
        <w:t>,</w:t>
      </w:r>
      <w:r>
        <w:rPr>
          <w:rFonts w:ascii="Times New Roman" w:hAnsi="Times New Roman"/>
          <w:sz w:val="24"/>
          <w:szCs w:val="24"/>
          <w:lang w:val="en-US"/>
        </w:rPr>
        <w:t xml:space="preserve"> expected inflation can be described as </w:t>
      </w:r>
      <w:r w:rsidR="00D8191D">
        <w:rPr>
          <w:rFonts w:ascii="Times New Roman" w:hAnsi="Times New Roman"/>
          <w:sz w:val="24"/>
          <w:szCs w:val="24"/>
          <w:lang w:val="en-US"/>
        </w:rPr>
        <w:t xml:space="preserve">a previous value of </w:t>
      </w:r>
      <w:r w:rsidR="001A3142">
        <w:rPr>
          <w:rFonts w:ascii="Times New Roman" w:hAnsi="Times New Roman"/>
          <w:sz w:val="24"/>
          <w:szCs w:val="24"/>
          <w:lang w:val="en-US"/>
        </w:rPr>
        <w:t>actual inflation rate.</w:t>
      </w:r>
    </w:p>
    <w:p w14:paraId="4A9762B3" w14:textId="34127A8F" w:rsidR="00F964A1" w:rsidRPr="008E5B89" w:rsidRDefault="00C77FA7" w:rsidP="009D50FC">
      <w:pPr>
        <w:spacing w:before="120" w:after="120" w:line="360" w:lineRule="auto"/>
        <w:jc w:val="both"/>
        <w:rPr>
          <w:rFonts w:ascii="Times New Roman" w:hAnsi="Times New Roman"/>
          <w:sz w:val="24"/>
          <w:szCs w:val="24"/>
          <w:lang w:val="en-US"/>
        </w:rPr>
      </w:pPr>
      <w:r>
        <w:rPr>
          <w:rFonts w:ascii="Times New Roman" w:hAnsi="Times New Roman"/>
          <w:sz w:val="24"/>
          <w:szCs w:val="24"/>
          <w:lang w:val="en-US"/>
        </w:rPr>
        <w:t xml:space="preserve">                                                                    </w:t>
      </w:r>
      <w:r w:rsidR="00F964A1">
        <w:rPr>
          <w:rFonts w:ascii="Times New Roman" w:hAnsi="Times New Roman"/>
          <w:sz w:val="24"/>
          <w:szCs w:val="24"/>
          <w:lang w:val="en-US"/>
        </w:rPr>
        <w:t xml:space="preserve"> </w:t>
      </w:r>
      <m:oMath>
        <m:sSubSup>
          <m:sSubSupPr>
            <m:ctrlPr>
              <w:rPr>
                <w:rFonts w:ascii="Cambria Math" w:hAnsi="Cambria Math"/>
                <w:i/>
                <w:iCs/>
                <w:sz w:val="24"/>
                <w:szCs w:val="24"/>
                <w:lang w:val="en-US"/>
              </w:rPr>
            </m:ctrlPr>
          </m:sSubSupPr>
          <m:e>
            <m:r>
              <w:rPr>
                <w:rFonts w:ascii="Cambria Math" w:hAnsi="Cambria Math"/>
                <w:sz w:val="24"/>
                <w:szCs w:val="24"/>
                <w:lang w:val="en-US"/>
              </w:rPr>
              <m:t>π</m:t>
            </m:r>
          </m:e>
          <m:sub>
            <m:r>
              <w:rPr>
                <w:rFonts w:ascii="Cambria Math" w:hAnsi="Cambria Math"/>
                <w:sz w:val="24"/>
                <w:szCs w:val="24"/>
                <w:lang w:val="en-US"/>
              </w:rPr>
              <m:t>t</m:t>
            </m:r>
          </m:sub>
          <m:sup>
            <m:r>
              <w:rPr>
                <w:rFonts w:ascii="Cambria Math" w:hAnsi="Cambria Math"/>
                <w:sz w:val="24"/>
                <w:szCs w:val="24"/>
                <w:lang w:val="en-US"/>
              </w:rPr>
              <m:t>e</m:t>
            </m:r>
          </m:sup>
        </m:sSubSup>
        <m:r>
          <w:rPr>
            <w:rFonts w:ascii="Cambria Math" w:hAnsi="Cambria Math"/>
            <w:sz w:val="24"/>
            <w:szCs w:val="24"/>
            <w:lang w:val="en-US"/>
          </w:rPr>
          <m:t>=</m:t>
        </m:r>
        <m:sSub>
          <m:sSubPr>
            <m:ctrlPr>
              <w:rPr>
                <w:rFonts w:ascii="Cambria Math" w:hAnsi="Cambria Math"/>
                <w:i/>
                <w:iCs/>
                <w:sz w:val="24"/>
                <w:szCs w:val="24"/>
                <w:lang w:val="en-US"/>
              </w:rPr>
            </m:ctrlPr>
          </m:sSubPr>
          <m:e>
            <m:r>
              <w:rPr>
                <w:rFonts w:ascii="Cambria Math" w:hAnsi="Cambria Math"/>
                <w:sz w:val="24"/>
                <w:szCs w:val="24"/>
                <w:lang w:val="en-US"/>
              </w:rPr>
              <m:t>π</m:t>
            </m:r>
          </m:e>
          <m:sub>
            <m:r>
              <w:rPr>
                <w:rFonts w:ascii="Cambria Math" w:hAnsi="Cambria Math"/>
                <w:sz w:val="24"/>
                <w:szCs w:val="24"/>
                <w:lang w:val="en-US"/>
              </w:rPr>
              <m:t>t-1</m:t>
            </m:r>
          </m:sub>
        </m:sSub>
      </m:oMath>
    </w:p>
    <w:p w14:paraId="0D1D40CC" w14:textId="77777777" w:rsidR="009D50FC" w:rsidRPr="008E5B89" w:rsidRDefault="009D50FC" w:rsidP="009D50FC">
      <w:pPr>
        <w:spacing w:before="120" w:after="120" w:line="360" w:lineRule="auto"/>
        <w:jc w:val="both"/>
        <w:rPr>
          <w:rFonts w:ascii="Times New Roman" w:hAnsi="Times New Roman"/>
          <w:sz w:val="24"/>
          <w:szCs w:val="24"/>
          <w:lang w:val="en-US"/>
        </w:rPr>
      </w:pPr>
      <w:r w:rsidRPr="008E5B89">
        <w:rPr>
          <w:rFonts w:ascii="Times New Roman" w:hAnsi="Times New Roman"/>
          <w:sz w:val="24"/>
          <w:szCs w:val="24"/>
          <w:lang w:val="en-US"/>
        </w:rPr>
        <w:t xml:space="preserve">It is possible to rewrite four variable differential equation </w:t>
      </w:r>
      <w:proofErr w:type="gramStart"/>
      <w:r w:rsidRPr="008E5B89">
        <w:rPr>
          <w:rFonts w:ascii="Times New Roman" w:hAnsi="Times New Roman"/>
          <w:sz w:val="24"/>
          <w:szCs w:val="24"/>
          <w:lang w:val="en-US"/>
        </w:rPr>
        <w:t>system</w:t>
      </w:r>
      <w:proofErr w:type="gramEnd"/>
      <w:r w:rsidRPr="008E5B89">
        <w:rPr>
          <w:rFonts w:ascii="Times New Roman" w:hAnsi="Times New Roman"/>
          <w:sz w:val="24"/>
          <w:szCs w:val="24"/>
          <w:lang w:val="en-US"/>
        </w:rPr>
        <w:t xml:space="preserve">. </w:t>
      </w:r>
    </w:p>
    <w:p w14:paraId="364B92C6" w14:textId="57ACAF7A" w:rsidR="009D50FC" w:rsidRPr="00C77FA7" w:rsidRDefault="004E10E4" w:rsidP="009D50FC">
      <w:pPr>
        <w:spacing w:before="120" w:after="120" w:line="360" w:lineRule="auto"/>
        <w:jc w:val="both"/>
        <w:rPr>
          <w:rFonts w:ascii="Times New Roman" w:hAnsi="Times New Roman"/>
          <w:color w:val="FF0000"/>
          <w:sz w:val="24"/>
          <w:szCs w:val="24"/>
          <w:lang w:val="en-US"/>
        </w:rPr>
      </w:pPr>
      <m:oMathPara>
        <m:oMath>
          <m:acc>
            <m:accPr>
              <m:chr m:val="̇"/>
              <m:ctrlPr>
                <w:rPr>
                  <w:rFonts w:ascii="Cambria Math" w:hAnsi="Cambria Math"/>
                  <w:i/>
                  <w:color w:val="FF0000"/>
                  <w:sz w:val="24"/>
                  <w:szCs w:val="24"/>
                  <w:lang w:val="en-US"/>
                </w:rPr>
              </m:ctrlPr>
            </m:accPr>
            <m:e>
              <m:r>
                <w:rPr>
                  <w:rFonts w:ascii="Cambria Math" w:hAnsi="Cambria Math"/>
                  <w:color w:val="FF0000"/>
                  <w:sz w:val="24"/>
                  <w:szCs w:val="24"/>
                  <w:lang w:val="en-US"/>
                </w:rPr>
                <m:t>Y</m:t>
              </m:r>
            </m:e>
          </m:acc>
          <m:r>
            <w:rPr>
              <w:rFonts w:ascii="Cambria Math" w:hAnsi="Cambria Math"/>
              <w:color w:val="FF0000"/>
              <w:sz w:val="24"/>
              <w:szCs w:val="24"/>
              <w:lang w:val="en-US"/>
            </w:rPr>
            <m:t>=</m:t>
          </m:r>
          <m:f>
            <m:fPr>
              <m:ctrlPr>
                <w:rPr>
                  <w:rFonts w:ascii="Cambria Math" w:hAnsi="Cambria Math"/>
                  <w:i/>
                  <w:color w:val="FF0000"/>
                  <w:sz w:val="24"/>
                  <w:szCs w:val="24"/>
                  <w:lang w:val="en-US"/>
                </w:rPr>
              </m:ctrlPr>
            </m:fPr>
            <m:num>
              <m:r>
                <w:rPr>
                  <w:rFonts w:ascii="Cambria Math" w:hAnsi="Cambria Math"/>
                  <w:color w:val="FF0000"/>
                  <w:sz w:val="24"/>
                  <w:szCs w:val="24"/>
                  <w:lang w:val="en-US"/>
                </w:rPr>
                <m:t>dY</m:t>
              </m:r>
            </m:num>
            <m:den>
              <m:r>
                <w:rPr>
                  <w:rFonts w:ascii="Cambria Math" w:hAnsi="Cambria Math"/>
                  <w:color w:val="FF0000"/>
                  <w:sz w:val="24"/>
                  <w:szCs w:val="24"/>
                  <w:lang w:val="en-US"/>
                </w:rPr>
                <m:t>dt</m:t>
              </m:r>
            </m:den>
          </m:f>
          <m:r>
            <w:rPr>
              <w:rFonts w:ascii="Cambria Math" w:hAnsi="Cambria Math"/>
              <w:color w:val="FF0000"/>
              <w:sz w:val="24"/>
              <w:szCs w:val="24"/>
              <w:lang w:val="en-US"/>
            </w:rPr>
            <m:t>=α</m:t>
          </m:r>
          <m:d>
            <m:dPr>
              <m:begChr m:val="["/>
              <m:endChr m:val="]"/>
              <m:ctrlPr>
                <w:rPr>
                  <w:rFonts w:ascii="Cambria Math" w:hAnsi="Cambria Math"/>
                  <w:i/>
                  <w:color w:val="FF0000"/>
                  <w:sz w:val="24"/>
                  <w:szCs w:val="24"/>
                  <w:lang w:val="en-US"/>
                </w:rPr>
              </m:ctrlPr>
            </m:dPr>
            <m:e>
              <m:r>
                <w:rPr>
                  <w:rFonts w:ascii="Cambria Math" w:hAnsi="Cambria Math"/>
                  <w:color w:val="FF0000"/>
                  <w:sz w:val="24"/>
                  <w:szCs w:val="24"/>
                  <w:lang w:val="en-US"/>
                </w:rPr>
                <m:t>AD-Y</m:t>
              </m:r>
            </m:e>
          </m:d>
          <m:r>
            <w:rPr>
              <w:rFonts w:ascii="Cambria Math" w:hAnsi="Cambria Math"/>
              <w:color w:val="FF0000"/>
              <w:sz w:val="24"/>
              <w:szCs w:val="24"/>
              <w:lang w:val="en-US"/>
            </w:rPr>
            <m:t xml:space="preserve">     </m:t>
          </m:r>
        </m:oMath>
      </m:oMathPara>
    </w:p>
    <w:p w14:paraId="0C4A8668" w14:textId="16D70F7F" w:rsidR="009D50FC" w:rsidRPr="008E5B89" w:rsidRDefault="004E10E4" w:rsidP="009D50FC">
      <w:pPr>
        <w:spacing w:before="120" w:after="120" w:line="360" w:lineRule="auto"/>
        <w:jc w:val="both"/>
        <w:rPr>
          <w:rFonts w:ascii="Times New Roman" w:hAnsi="Times New Roman"/>
          <w:sz w:val="24"/>
          <w:szCs w:val="24"/>
          <w:lang w:val="en-US"/>
        </w:rPr>
      </w:pPr>
      <m:oMathPara>
        <m:oMath>
          <m:acc>
            <m:accPr>
              <m:chr m:val="̇"/>
              <m:ctrlPr>
                <w:rPr>
                  <w:rFonts w:ascii="Cambria Math" w:hAnsi="Cambria Math"/>
                  <w:i/>
                  <w:color w:val="FF0000"/>
                  <w:sz w:val="24"/>
                  <w:szCs w:val="24"/>
                  <w:lang w:val="en-US"/>
                </w:rPr>
              </m:ctrlPr>
            </m:accPr>
            <m:e>
              <m:acc>
                <m:accPr>
                  <m:chr m:val="̇"/>
                  <m:ctrlPr>
                    <w:rPr>
                      <w:rFonts w:ascii="Cambria Math" w:hAnsi="Cambria Math"/>
                      <w:i/>
                      <w:color w:val="FF0000"/>
                      <w:sz w:val="24"/>
                      <w:szCs w:val="24"/>
                      <w:lang w:val="en-US"/>
                    </w:rPr>
                  </m:ctrlPr>
                </m:accPr>
                <m:e>
                  <m:r>
                    <w:rPr>
                      <w:rFonts w:ascii="Cambria Math" w:hAnsi="Cambria Math"/>
                      <w:color w:val="FF0000"/>
                      <w:sz w:val="24"/>
                      <w:szCs w:val="24"/>
                      <w:lang w:val="en-US"/>
                    </w:rPr>
                    <m:t>i</m:t>
                  </m:r>
                </m:e>
              </m:acc>
            </m:e>
          </m:acc>
          <m:r>
            <w:rPr>
              <w:rFonts w:ascii="Cambria Math" w:hAnsi="Cambria Math"/>
              <w:color w:val="FF0000"/>
              <w:sz w:val="24"/>
              <w:szCs w:val="24"/>
              <w:lang w:val="en-US"/>
            </w:rPr>
            <m:t>=</m:t>
          </m:r>
          <m:f>
            <m:fPr>
              <m:ctrlPr>
                <w:rPr>
                  <w:rFonts w:ascii="Cambria Math" w:hAnsi="Cambria Math"/>
                  <w:i/>
                  <w:color w:val="FF0000"/>
                  <w:sz w:val="24"/>
                  <w:szCs w:val="24"/>
                  <w:lang w:val="en-US"/>
                </w:rPr>
              </m:ctrlPr>
            </m:fPr>
            <m:num>
              <m:r>
                <w:rPr>
                  <w:rFonts w:ascii="Cambria Math" w:hAnsi="Cambria Math"/>
                  <w:color w:val="FF0000"/>
                  <w:sz w:val="24"/>
                  <w:szCs w:val="24"/>
                  <w:lang w:val="en-US"/>
                </w:rPr>
                <m:t>di</m:t>
              </m:r>
            </m:num>
            <m:den>
              <m:r>
                <w:rPr>
                  <w:rFonts w:ascii="Cambria Math" w:hAnsi="Cambria Math"/>
                  <w:color w:val="FF0000"/>
                  <w:sz w:val="24"/>
                  <w:szCs w:val="24"/>
                  <w:lang w:val="en-US"/>
                </w:rPr>
                <m:t>dt</m:t>
              </m:r>
            </m:den>
          </m:f>
          <m:r>
            <w:rPr>
              <w:rFonts w:ascii="Cambria Math" w:hAnsi="Cambria Math"/>
              <w:color w:val="FF0000"/>
              <w:sz w:val="24"/>
              <w:szCs w:val="24"/>
              <w:lang w:val="en-US"/>
            </w:rPr>
            <m:t>=β</m:t>
          </m:r>
          <m:d>
            <m:dPr>
              <m:begChr m:val="["/>
              <m:endChr m:val="]"/>
              <m:ctrlPr>
                <w:rPr>
                  <w:rFonts w:ascii="Cambria Math" w:hAnsi="Cambria Math"/>
                  <w:i/>
                  <w:color w:val="FF0000"/>
                  <w:sz w:val="24"/>
                  <w:szCs w:val="24"/>
                  <w:lang w:val="en-US"/>
                </w:rPr>
              </m:ctrlPr>
            </m:dPr>
            <m:e>
              <m:sSub>
                <m:sSubPr>
                  <m:ctrlPr>
                    <w:rPr>
                      <w:rFonts w:ascii="Cambria Math" w:hAnsi="Cambria Math"/>
                      <w:i/>
                      <w:color w:val="FF0000"/>
                      <w:sz w:val="24"/>
                      <w:szCs w:val="24"/>
                      <w:lang w:val="en-US"/>
                    </w:rPr>
                  </m:ctrlPr>
                </m:sSubPr>
                <m:e>
                  <m:r>
                    <w:rPr>
                      <w:rFonts w:ascii="Cambria Math" w:hAnsi="Cambria Math"/>
                      <w:color w:val="FF0000"/>
                      <w:sz w:val="24"/>
                      <w:szCs w:val="24"/>
                      <w:lang w:val="en-US"/>
                    </w:rPr>
                    <m:t>M</m:t>
                  </m:r>
                </m:e>
                <m:sub>
                  <m:r>
                    <w:rPr>
                      <w:rFonts w:ascii="Cambria Math" w:hAnsi="Cambria Math"/>
                      <w:color w:val="FF0000"/>
                      <w:sz w:val="24"/>
                      <w:szCs w:val="24"/>
                      <w:lang w:val="en-US"/>
                    </w:rPr>
                    <m:t>D</m:t>
                  </m:r>
                </m:sub>
              </m:sSub>
              <m:d>
                <m:dPr>
                  <m:ctrlPr>
                    <w:rPr>
                      <w:rFonts w:ascii="Cambria Math" w:hAnsi="Cambria Math"/>
                      <w:i/>
                      <w:color w:val="FF0000"/>
                      <w:sz w:val="24"/>
                      <w:szCs w:val="24"/>
                      <w:lang w:val="en-US"/>
                    </w:rPr>
                  </m:ctrlPr>
                </m:dPr>
                <m:e>
                  <m:r>
                    <w:rPr>
                      <w:rFonts w:ascii="Cambria Math" w:hAnsi="Cambria Math"/>
                      <w:color w:val="FF0000"/>
                      <w:sz w:val="24"/>
                      <w:szCs w:val="24"/>
                      <w:lang w:val="en-US"/>
                    </w:rPr>
                    <m:t>Y,i</m:t>
                  </m:r>
                </m:e>
              </m:d>
              <m:r>
                <w:rPr>
                  <w:rFonts w:ascii="Cambria Math" w:hAnsi="Cambria Math"/>
                  <w:color w:val="FF0000"/>
                  <w:sz w:val="24"/>
                  <w:szCs w:val="24"/>
                  <w:lang w:val="en-US"/>
                </w:rPr>
                <m:t>-</m:t>
              </m:r>
              <m:acc>
                <m:accPr>
                  <m:chr m:val="̅"/>
                  <m:ctrlPr>
                    <w:rPr>
                      <w:rFonts w:ascii="Cambria Math" w:hAnsi="Cambria Math"/>
                      <w:i/>
                      <w:color w:val="FF0000"/>
                      <w:sz w:val="24"/>
                      <w:szCs w:val="24"/>
                      <w:lang w:val="en-US"/>
                    </w:rPr>
                  </m:ctrlPr>
                </m:accPr>
                <m:e>
                  <m:f>
                    <m:fPr>
                      <m:ctrlPr>
                        <w:rPr>
                          <w:rFonts w:ascii="Cambria Math" w:hAnsi="Cambria Math"/>
                          <w:i/>
                          <w:color w:val="FF0000"/>
                          <w:sz w:val="24"/>
                          <w:szCs w:val="24"/>
                          <w:lang w:val="en-US"/>
                        </w:rPr>
                      </m:ctrlPr>
                    </m:fPr>
                    <m:num>
                      <m:sSub>
                        <m:sSubPr>
                          <m:ctrlPr>
                            <w:rPr>
                              <w:rFonts w:ascii="Cambria Math" w:hAnsi="Cambria Math"/>
                              <w:i/>
                              <w:color w:val="FF0000"/>
                              <w:sz w:val="24"/>
                              <w:szCs w:val="24"/>
                              <w:lang w:val="en-US"/>
                            </w:rPr>
                          </m:ctrlPr>
                        </m:sSubPr>
                        <m:e>
                          <m:r>
                            <w:rPr>
                              <w:rFonts w:ascii="Cambria Math" w:hAnsi="Cambria Math"/>
                              <w:color w:val="FF0000"/>
                              <w:sz w:val="24"/>
                              <w:szCs w:val="24"/>
                              <w:lang w:val="en-US"/>
                            </w:rPr>
                            <m:t>M</m:t>
                          </m:r>
                        </m:e>
                        <m:sub>
                          <m:r>
                            <w:rPr>
                              <w:rFonts w:ascii="Cambria Math" w:hAnsi="Cambria Math"/>
                              <w:color w:val="FF0000"/>
                              <w:sz w:val="24"/>
                              <w:szCs w:val="24"/>
                              <w:lang w:val="en-US"/>
                            </w:rPr>
                            <m:t>S</m:t>
                          </m:r>
                        </m:sub>
                      </m:sSub>
                    </m:num>
                    <m:den>
                      <m:r>
                        <w:rPr>
                          <w:rFonts w:ascii="Cambria Math" w:hAnsi="Cambria Math"/>
                          <w:color w:val="FF0000"/>
                          <w:sz w:val="24"/>
                          <w:szCs w:val="24"/>
                          <w:lang w:val="en-US"/>
                        </w:rPr>
                        <m:t>P</m:t>
                      </m:r>
                    </m:den>
                  </m:f>
                </m:e>
              </m:acc>
            </m:e>
          </m:d>
          <m:r>
            <w:rPr>
              <w:rFonts w:ascii="Cambria Math" w:hAnsi="Cambria Math"/>
              <w:color w:val="FF0000"/>
              <w:sz w:val="24"/>
              <w:szCs w:val="24"/>
              <w:lang w:val="en-US"/>
            </w:rPr>
            <m:t>=β</m:t>
          </m:r>
          <m:d>
            <m:dPr>
              <m:begChr m:val="["/>
              <m:endChr m:val="]"/>
              <m:ctrlPr>
                <w:rPr>
                  <w:rFonts w:ascii="Cambria Math" w:hAnsi="Cambria Math"/>
                  <w:i/>
                  <w:color w:val="FF0000"/>
                  <w:sz w:val="24"/>
                  <w:szCs w:val="24"/>
                  <w:lang w:val="en-US"/>
                </w:rPr>
              </m:ctrlPr>
            </m:dPr>
            <m:e>
              <m:sSub>
                <m:sSubPr>
                  <m:ctrlPr>
                    <w:rPr>
                      <w:rFonts w:ascii="Cambria Math" w:hAnsi="Cambria Math"/>
                      <w:i/>
                      <w:color w:val="FF0000"/>
                      <w:sz w:val="24"/>
                      <w:szCs w:val="24"/>
                      <w:lang w:val="en-US"/>
                    </w:rPr>
                  </m:ctrlPr>
                </m:sSubPr>
                <m:e>
                  <m:r>
                    <w:rPr>
                      <w:rFonts w:ascii="Cambria Math" w:hAnsi="Cambria Math"/>
                      <w:color w:val="FF0000"/>
                      <w:sz w:val="24"/>
                      <w:szCs w:val="24"/>
                      <w:lang w:val="en-US"/>
                    </w:rPr>
                    <m:t>L</m:t>
                  </m:r>
                </m:e>
                <m:sub>
                  <m:r>
                    <w:rPr>
                      <w:rFonts w:ascii="Cambria Math" w:hAnsi="Cambria Math"/>
                      <w:color w:val="FF0000"/>
                      <w:sz w:val="24"/>
                      <w:szCs w:val="24"/>
                      <w:lang w:val="en-US"/>
                    </w:rPr>
                    <m:t>D</m:t>
                  </m:r>
                </m:sub>
              </m:sSub>
              <m:d>
                <m:dPr>
                  <m:ctrlPr>
                    <w:rPr>
                      <w:rFonts w:ascii="Cambria Math" w:hAnsi="Cambria Math"/>
                      <w:i/>
                      <w:color w:val="FF0000"/>
                      <w:sz w:val="24"/>
                      <w:szCs w:val="24"/>
                      <w:lang w:val="en-US"/>
                    </w:rPr>
                  </m:ctrlPr>
                </m:dPr>
                <m:e>
                  <m:r>
                    <w:rPr>
                      <w:rFonts w:ascii="Cambria Math" w:hAnsi="Cambria Math"/>
                      <w:color w:val="FF0000"/>
                      <w:sz w:val="24"/>
                      <w:szCs w:val="24"/>
                      <w:lang w:val="en-US"/>
                    </w:rPr>
                    <m:t>Y,i</m:t>
                  </m:r>
                </m:e>
              </m:d>
              <m:r>
                <w:rPr>
                  <w:rFonts w:ascii="Cambria Math" w:hAnsi="Cambria Math"/>
                  <w:color w:val="FF0000"/>
                  <w:sz w:val="24"/>
                  <w:szCs w:val="24"/>
                  <w:lang w:val="en-US"/>
                </w:rPr>
                <m:t>-</m:t>
              </m:r>
              <m:acc>
                <m:accPr>
                  <m:chr m:val="̅"/>
                  <m:ctrlPr>
                    <w:rPr>
                      <w:rFonts w:ascii="Cambria Math" w:hAnsi="Cambria Math"/>
                      <w:i/>
                      <w:color w:val="FF0000"/>
                      <w:sz w:val="24"/>
                      <w:szCs w:val="24"/>
                      <w:lang w:val="en-US"/>
                    </w:rPr>
                  </m:ctrlPr>
                </m:accPr>
                <m:e>
                  <m:f>
                    <m:fPr>
                      <m:ctrlPr>
                        <w:rPr>
                          <w:rFonts w:ascii="Cambria Math" w:hAnsi="Cambria Math"/>
                          <w:i/>
                          <w:color w:val="FF0000"/>
                          <w:sz w:val="24"/>
                          <w:szCs w:val="24"/>
                          <w:lang w:val="en-US"/>
                        </w:rPr>
                      </m:ctrlPr>
                    </m:fPr>
                    <m:num>
                      <m:sSub>
                        <m:sSubPr>
                          <m:ctrlPr>
                            <w:rPr>
                              <w:rFonts w:ascii="Cambria Math" w:hAnsi="Cambria Math"/>
                              <w:i/>
                              <w:color w:val="FF0000"/>
                              <w:sz w:val="24"/>
                              <w:szCs w:val="24"/>
                              <w:lang w:val="en-US"/>
                            </w:rPr>
                          </m:ctrlPr>
                        </m:sSubPr>
                        <m:e>
                          <m:r>
                            <w:rPr>
                              <w:rFonts w:ascii="Cambria Math" w:hAnsi="Cambria Math"/>
                              <w:color w:val="FF0000"/>
                              <w:sz w:val="24"/>
                              <w:szCs w:val="24"/>
                              <w:lang w:val="en-US"/>
                            </w:rPr>
                            <m:t>M</m:t>
                          </m:r>
                        </m:e>
                        <m:sub>
                          <m:r>
                            <w:rPr>
                              <w:rFonts w:ascii="Cambria Math" w:hAnsi="Cambria Math"/>
                              <w:color w:val="FF0000"/>
                              <w:sz w:val="24"/>
                              <w:szCs w:val="24"/>
                              <w:lang w:val="en-US"/>
                            </w:rPr>
                            <m:t>S</m:t>
                          </m:r>
                        </m:sub>
                      </m:sSub>
                    </m:num>
                    <m:den>
                      <m:r>
                        <w:rPr>
                          <w:rFonts w:ascii="Cambria Math" w:hAnsi="Cambria Math"/>
                          <w:color w:val="FF0000"/>
                          <w:sz w:val="24"/>
                          <w:szCs w:val="24"/>
                          <w:lang w:val="en-US"/>
                        </w:rPr>
                        <m:t>P</m:t>
                      </m:r>
                    </m:den>
                  </m:f>
                </m:e>
              </m:acc>
              <m:r>
                <w:rPr>
                  <w:rFonts w:ascii="Cambria Math" w:hAnsi="Cambria Math"/>
                  <w:color w:val="FF0000"/>
                  <w:sz w:val="24"/>
                  <w:szCs w:val="24"/>
                  <w:lang w:val="en-US"/>
                </w:rPr>
                <m:t xml:space="preserve">  </m:t>
              </m:r>
            </m:e>
          </m:d>
          <m:r>
            <w:rPr>
              <w:rFonts w:ascii="Cambria Math" w:hAnsi="Cambria Math"/>
              <w:sz w:val="24"/>
              <w:szCs w:val="24"/>
              <w:lang w:val="en-US"/>
            </w:rPr>
            <m:t xml:space="preserve">  </m:t>
          </m:r>
        </m:oMath>
      </m:oMathPara>
    </w:p>
    <w:p w14:paraId="4D1D2B37" w14:textId="22120C19" w:rsidR="009D50FC" w:rsidRPr="00602CFA" w:rsidRDefault="005D4C07" w:rsidP="00C77FA7">
      <w:pPr>
        <w:autoSpaceDE w:val="0"/>
        <w:autoSpaceDN w:val="0"/>
        <w:adjustRightInd w:val="0"/>
        <w:spacing w:before="120" w:after="120" w:line="360" w:lineRule="auto"/>
        <w:jc w:val="both"/>
        <w:rPr>
          <w:rFonts w:ascii="Times New Roman" w:eastAsiaTheme="minorHAnsi" w:hAnsi="Times New Roman"/>
          <w:sz w:val="24"/>
          <w:szCs w:val="24"/>
        </w:rPr>
      </w:pPr>
      <w:r w:rsidRPr="008E5B89">
        <w:rPr>
          <w:rFonts w:ascii="Times New Roman" w:eastAsiaTheme="minorHAnsi" w:hAnsi="Times New Roman"/>
          <w:sz w:val="24"/>
          <w:szCs w:val="24"/>
        </w:rPr>
        <w:lastRenderedPageBreak/>
        <w:t xml:space="preserve">Hence, the </w:t>
      </w:r>
      <w:r w:rsidRPr="008E5B89">
        <w:rPr>
          <w:rFonts w:ascii="Times New Roman" w:eastAsiaTheme="minorHAnsi" w:hAnsi="Times New Roman"/>
          <w:b/>
          <w:sz w:val="24"/>
          <w:szCs w:val="24"/>
        </w:rPr>
        <w:t>demand for real money balances</w:t>
      </w:r>
      <w:r w:rsidRPr="008E5B89">
        <w:rPr>
          <w:rFonts w:ascii="Times New Roman" w:eastAsiaTheme="minorHAnsi" w:hAnsi="Times New Roman"/>
          <w:sz w:val="24"/>
          <w:szCs w:val="24"/>
        </w:rPr>
        <w:t xml:space="preserve"> depends both on the level of income and on the </w:t>
      </w:r>
      <w:proofErr w:type="gramStart"/>
      <w:r w:rsidRPr="00C77FA7">
        <w:rPr>
          <w:rFonts w:ascii="Times New Roman" w:eastAsiaTheme="minorHAnsi" w:hAnsi="Times New Roman"/>
          <w:b/>
          <w:color w:val="0000FF"/>
          <w:sz w:val="24"/>
          <w:szCs w:val="24"/>
        </w:rPr>
        <w:t>nominal</w:t>
      </w:r>
      <w:proofErr w:type="gramEnd"/>
      <w:r w:rsidRPr="00C77FA7">
        <w:rPr>
          <w:rFonts w:ascii="Times New Roman" w:eastAsiaTheme="minorHAnsi" w:hAnsi="Times New Roman"/>
          <w:b/>
          <w:color w:val="0000FF"/>
          <w:sz w:val="24"/>
          <w:szCs w:val="24"/>
        </w:rPr>
        <w:t xml:space="preserve"> interest rate</w:t>
      </w:r>
      <w:r w:rsidR="00C77FA7">
        <w:rPr>
          <w:rFonts w:ascii="Times New Roman" w:eastAsiaTheme="minorHAnsi" w:hAnsi="Times New Roman"/>
          <w:sz w:val="24"/>
          <w:szCs w:val="24"/>
        </w:rPr>
        <w:t>, w</w:t>
      </w:r>
      <w:r w:rsidRPr="008E5B89">
        <w:rPr>
          <w:rFonts w:ascii="Times New Roman" w:eastAsiaTheme="minorHAnsi" w:hAnsi="Times New Roman"/>
          <w:sz w:val="24"/>
          <w:szCs w:val="24"/>
        </w:rPr>
        <w:t xml:space="preserve">e write the general </w:t>
      </w:r>
      <w:r w:rsidRPr="008E5B89">
        <w:rPr>
          <w:rFonts w:ascii="Times New Roman" w:eastAsiaTheme="minorHAnsi" w:hAnsi="Times New Roman"/>
          <w:b/>
          <w:sz w:val="24"/>
          <w:szCs w:val="24"/>
        </w:rPr>
        <w:t xml:space="preserve">money demand function </w:t>
      </w:r>
      <w:r w:rsidR="00C77FA7">
        <w:rPr>
          <w:rFonts w:ascii="Times New Roman" w:eastAsiaTheme="minorHAnsi" w:hAnsi="Times New Roman"/>
          <w:b/>
          <w:sz w:val="24"/>
          <w:szCs w:val="24"/>
        </w:rPr>
        <w:t xml:space="preserve">like </w:t>
      </w:r>
      <w:r w:rsidRPr="008E5B89">
        <w:rPr>
          <w:rFonts w:ascii="Times New Roman" w:eastAsiaTheme="minorHAnsi" w:hAnsi="Times New Roman"/>
          <w:b/>
          <w:sz w:val="24"/>
          <w:szCs w:val="24"/>
        </w:rPr>
        <w:t>as</w:t>
      </w:r>
      <w:r w:rsidR="00C77FA7">
        <w:rPr>
          <w:rFonts w:ascii="Times New Roman" w:eastAsiaTheme="minorHAnsi" w:hAnsi="Times New Roman"/>
          <w:b/>
          <w:sz w:val="24"/>
          <w:szCs w:val="24"/>
        </w:rPr>
        <w:t xml:space="preserve"> </w:t>
      </w:r>
      <m:oMath>
        <m:sSub>
          <m:sSubPr>
            <m:ctrlPr>
              <w:rPr>
                <w:rFonts w:ascii="Cambria Math" w:hAnsi="Cambria Math"/>
                <w:i/>
                <w:color w:val="FF0000"/>
                <w:sz w:val="24"/>
                <w:szCs w:val="24"/>
                <w:lang w:val="en-US"/>
              </w:rPr>
            </m:ctrlPr>
          </m:sSubPr>
          <m:e>
            <m:r>
              <w:rPr>
                <w:rFonts w:ascii="Cambria Math" w:hAnsi="Cambria Math"/>
                <w:color w:val="FF0000"/>
                <w:sz w:val="24"/>
                <w:szCs w:val="24"/>
                <w:lang w:val="en-US"/>
              </w:rPr>
              <m:t>M</m:t>
            </m:r>
          </m:e>
          <m:sub>
            <m:r>
              <w:rPr>
                <w:rFonts w:ascii="Cambria Math" w:hAnsi="Cambria Math"/>
                <w:color w:val="FF0000"/>
                <w:sz w:val="24"/>
                <w:szCs w:val="24"/>
                <w:lang w:val="en-US"/>
              </w:rPr>
              <m:t>D</m:t>
            </m:r>
          </m:sub>
        </m:sSub>
        <m:d>
          <m:dPr>
            <m:ctrlPr>
              <w:rPr>
                <w:rFonts w:ascii="Cambria Math" w:hAnsi="Cambria Math"/>
                <w:i/>
                <w:color w:val="FF0000"/>
                <w:sz w:val="24"/>
                <w:szCs w:val="24"/>
                <w:lang w:val="en-US"/>
              </w:rPr>
            </m:ctrlPr>
          </m:dPr>
          <m:e>
            <m:r>
              <w:rPr>
                <w:rFonts w:ascii="Cambria Math" w:hAnsi="Cambria Math"/>
                <w:color w:val="FF0000"/>
                <w:sz w:val="24"/>
                <w:szCs w:val="24"/>
                <w:lang w:val="en-US"/>
              </w:rPr>
              <m:t>Y,i</m:t>
            </m:r>
          </m:e>
        </m:d>
      </m:oMath>
      <w:r w:rsidR="00C77FA7">
        <w:rPr>
          <w:rFonts w:ascii="Times New Roman" w:eastAsiaTheme="minorEastAsia" w:hAnsi="Times New Roman"/>
          <w:color w:val="FF0000"/>
          <w:sz w:val="24"/>
          <w:szCs w:val="24"/>
          <w:lang w:val="en-US"/>
        </w:rPr>
        <w:t xml:space="preserve"> or </w:t>
      </w:r>
      <m:oMath>
        <m:sSub>
          <m:sSubPr>
            <m:ctrlPr>
              <w:rPr>
                <w:rFonts w:ascii="Cambria Math" w:hAnsi="Cambria Math"/>
                <w:i/>
                <w:color w:val="FF0000"/>
                <w:sz w:val="24"/>
                <w:szCs w:val="24"/>
                <w:lang w:val="en-US"/>
              </w:rPr>
            </m:ctrlPr>
          </m:sSubPr>
          <m:e>
            <m:r>
              <w:rPr>
                <w:rFonts w:ascii="Cambria Math" w:hAnsi="Cambria Math"/>
                <w:color w:val="FF0000"/>
                <w:sz w:val="24"/>
                <w:szCs w:val="24"/>
                <w:lang w:val="en-US"/>
              </w:rPr>
              <m:t>L</m:t>
            </m:r>
          </m:e>
          <m:sub>
            <m:r>
              <w:rPr>
                <w:rFonts w:ascii="Cambria Math" w:hAnsi="Cambria Math"/>
                <w:color w:val="FF0000"/>
                <w:sz w:val="24"/>
                <w:szCs w:val="24"/>
                <w:lang w:val="en-US"/>
              </w:rPr>
              <m:t>D</m:t>
            </m:r>
          </m:sub>
        </m:sSub>
        <m:d>
          <m:dPr>
            <m:ctrlPr>
              <w:rPr>
                <w:rFonts w:ascii="Cambria Math" w:hAnsi="Cambria Math"/>
                <w:i/>
                <w:color w:val="FF0000"/>
                <w:sz w:val="24"/>
                <w:szCs w:val="24"/>
                <w:lang w:val="en-US"/>
              </w:rPr>
            </m:ctrlPr>
          </m:dPr>
          <m:e>
            <m:r>
              <w:rPr>
                <w:rFonts w:ascii="Cambria Math" w:hAnsi="Cambria Math"/>
                <w:color w:val="FF0000"/>
                <w:sz w:val="24"/>
                <w:szCs w:val="24"/>
                <w:lang w:val="en-US"/>
              </w:rPr>
              <m:t>Y,i</m:t>
            </m:r>
          </m:e>
        </m:d>
      </m:oMath>
      <w:r w:rsidRPr="008E5B89">
        <w:rPr>
          <w:rFonts w:ascii="Times New Roman" w:eastAsiaTheme="minorHAnsi" w:hAnsi="Times New Roman"/>
          <w:b/>
          <w:sz w:val="24"/>
          <w:szCs w:val="24"/>
        </w:rPr>
        <w:t xml:space="preserve"> </w:t>
      </w:r>
      <w:r w:rsidRPr="008E5B89">
        <w:rPr>
          <w:rFonts w:ascii="Times New Roman" w:eastAsiaTheme="minorHAnsi" w:hAnsi="Times New Roman"/>
          <w:sz w:val="24"/>
          <w:szCs w:val="24"/>
        </w:rPr>
        <w:t xml:space="preserve">The letter </w:t>
      </w:r>
      <w:r w:rsidRPr="008E5B89">
        <w:rPr>
          <w:rFonts w:ascii="Times New Roman" w:eastAsiaTheme="minorHAnsi" w:hAnsi="Times New Roman"/>
          <w:i/>
          <w:iCs/>
          <w:sz w:val="24"/>
          <w:szCs w:val="24"/>
        </w:rPr>
        <w:t xml:space="preserve">L </w:t>
      </w:r>
      <w:r w:rsidRPr="008E5B89">
        <w:rPr>
          <w:rFonts w:ascii="Times New Roman" w:eastAsiaTheme="minorHAnsi" w:hAnsi="Times New Roman"/>
          <w:sz w:val="24"/>
          <w:szCs w:val="24"/>
        </w:rPr>
        <w:t xml:space="preserve">is used to denote money demand because money is the economy’s most liquid asset (the asset most easily used to make transactions). This equation states that the demand for the liquidity of real money balances is a function of income and the nominal interest rate.                                                                            </w:t>
      </w:r>
      <w:r w:rsidR="00602CFA">
        <w:rPr>
          <w:rFonts w:ascii="Times New Roman" w:eastAsiaTheme="minorHAnsi" w:hAnsi="Times New Roman"/>
          <w:sz w:val="24"/>
          <w:szCs w:val="24"/>
        </w:rPr>
        <w:t xml:space="preserve">    </w:t>
      </w:r>
    </w:p>
    <w:p w14:paraId="54E969EC" w14:textId="77777777" w:rsidR="00602CFA" w:rsidRPr="008E5B89" w:rsidRDefault="00602CFA" w:rsidP="00602CFA">
      <w:pPr>
        <w:spacing w:before="120" w:after="120" w:line="360" w:lineRule="auto"/>
        <w:jc w:val="both"/>
        <w:rPr>
          <w:rFonts w:ascii="Times New Roman" w:hAnsi="Times New Roman"/>
          <w:sz w:val="24"/>
          <w:szCs w:val="24"/>
          <w:lang w:val="en-GB"/>
        </w:rPr>
      </w:pPr>
      <w:r w:rsidRPr="008E5B89">
        <w:rPr>
          <w:rFonts w:ascii="Times New Roman" w:hAnsi="Times New Roman"/>
          <w:sz w:val="24"/>
          <w:szCs w:val="24"/>
          <w:lang w:val="en-GB"/>
        </w:rPr>
        <w:t xml:space="preserve">While </w:t>
      </w:r>
      <w:r w:rsidRPr="008E5B89">
        <w:rPr>
          <w:rFonts w:ascii="Times New Roman" w:hAnsi="Times New Roman"/>
          <w:b/>
          <w:color w:val="0070C0"/>
          <w:sz w:val="24"/>
          <w:szCs w:val="24"/>
          <w:lang w:val="en-GB"/>
        </w:rPr>
        <w:t>investment</w:t>
      </w:r>
      <w:r w:rsidRPr="008E5B89">
        <w:rPr>
          <w:rFonts w:ascii="Times New Roman" w:hAnsi="Times New Roman"/>
          <w:sz w:val="24"/>
          <w:szCs w:val="24"/>
          <w:lang w:val="en-GB"/>
        </w:rPr>
        <w:t xml:space="preserve"> depends on the </w:t>
      </w:r>
      <w:r w:rsidRPr="008E5B89">
        <w:rPr>
          <w:rFonts w:ascii="Times New Roman" w:hAnsi="Times New Roman"/>
          <w:b/>
          <w:color w:val="0070C0"/>
          <w:sz w:val="24"/>
          <w:szCs w:val="24"/>
          <w:lang w:val="en-GB"/>
        </w:rPr>
        <w:t>real interest rate</w:t>
      </w:r>
      <w:r w:rsidRPr="008E5B89">
        <w:rPr>
          <w:rFonts w:ascii="Times New Roman" w:hAnsi="Times New Roman"/>
          <w:sz w:val="24"/>
          <w:szCs w:val="24"/>
          <w:lang w:val="en-GB"/>
        </w:rPr>
        <w:t xml:space="preserve">, </w:t>
      </w:r>
      <w:r w:rsidRPr="008E5B89">
        <w:rPr>
          <w:rFonts w:ascii="Times New Roman" w:hAnsi="Times New Roman"/>
          <w:b/>
          <w:color w:val="00B050"/>
          <w:sz w:val="24"/>
          <w:szCs w:val="24"/>
          <w:lang w:val="en-GB"/>
        </w:rPr>
        <w:t>money demand</w:t>
      </w:r>
      <w:r w:rsidRPr="008E5B89">
        <w:rPr>
          <w:rFonts w:ascii="Times New Roman" w:hAnsi="Times New Roman"/>
          <w:color w:val="00B050"/>
          <w:sz w:val="24"/>
          <w:szCs w:val="24"/>
          <w:lang w:val="en-GB"/>
        </w:rPr>
        <w:t xml:space="preserve"> </w:t>
      </w:r>
      <w:r w:rsidRPr="008E5B89">
        <w:rPr>
          <w:rFonts w:ascii="Times New Roman" w:hAnsi="Times New Roman"/>
          <w:sz w:val="24"/>
          <w:szCs w:val="24"/>
          <w:lang w:val="en-GB"/>
        </w:rPr>
        <w:t xml:space="preserve">depends on the </w:t>
      </w:r>
      <w:r w:rsidRPr="008E5B89">
        <w:rPr>
          <w:rFonts w:ascii="Times New Roman" w:hAnsi="Times New Roman"/>
          <w:b/>
          <w:color w:val="00B050"/>
          <w:sz w:val="24"/>
          <w:szCs w:val="24"/>
          <w:lang w:val="en-GB"/>
        </w:rPr>
        <w:t>nominal interest rate</w:t>
      </w:r>
      <w:r w:rsidRPr="008E5B89">
        <w:rPr>
          <w:rStyle w:val="DipnotBavurusu"/>
          <w:rFonts w:ascii="Times New Roman" w:hAnsi="Times New Roman"/>
          <w:b/>
          <w:color w:val="00B050"/>
          <w:sz w:val="24"/>
          <w:szCs w:val="24"/>
        </w:rPr>
        <w:footnoteReference w:id="1"/>
      </w:r>
      <w:r w:rsidRPr="008E5B89">
        <w:rPr>
          <w:rFonts w:ascii="Times New Roman" w:hAnsi="Times New Roman"/>
          <w:sz w:val="24"/>
          <w:szCs w:val="24"/>
          <w:lang w:val="en-GB"/>
        </w:rPr>
        <w:t xml:space="preserve"> (Mankiw, 2000, 300; Blanchard, 2011, 297). In fixed price IS – LM model, because of the inflation expectation </w:t>
      </w:r>
      <m:oMath>
        <m:sSup>
          <m:sSupPr>
            <m:ctrlPr>
              <w:rPr>
                <w:rFonts w:ascii="Cambria Math" w:hAnsi="Cambria Math"/>
                <w:i/>
                <w:sz w:val="24"/>
                <w:szCs w:val="24"/>
                <w:lang w:val="en-US"/>
              </w:rPr>
            </m:ctrlPr>
          </m:sSupPr>
          <m:e>
            <m:r>
              <w:rPr>
                <w:rFonts w:ascii="Cambria Math" w:hAnsi="Cambria Math"/>
                <w:sz w:val="24"/>
                <w:szCs w:val="24"/>
                <w:lang w:val="en-US"/>
              </w:rPr>
              <m:t>π</m:t>
            </m:r>
          </m:e>
          <m:sup>
            <m:r>
              <w:rPr>
                <w:rFonts w:ascii="Cambria Math" w:hAnsi="Cambria Math"/>
                <w:sz w:val="24"/>
                <w:szCs w:val="24"/>
                <w:lang w:val="en-US"/>
              </w:rPr>
              <m:t>e</m:t>
            </m:r>
          </m:sup>
        </m:sSup>
      </m:oMath>
      <w:r w:rsidRPr="008E5B89">
        <w:rPr>
          <w:rFonts w:ascii="Times New Roman" w:hAnsi="Times New Roman"/>
          <w:sz w:val="24"/>
          <w:szCs w:val="24"/>
          <w:lang w:val="en-GB"/>
        </w:rPr>
        <w:t xml:space="preserve"> is taken as zero, thereby real </w:t>
      </w:r>
      <m:oMath>
        <m:r>
          <w:rPr>
            <w:rFonts w:ascii="Cambria Math" w:hAnsi="Cambria Math"/>
            <w:sz w:val="24"/>
            <w:szCs w:val="24"/>
            <w:lang w:val="en-US"/>
          </w:rPr>
          <m:t>r</m:t>
        </m:r>
      </m:oMath>
      <w:r w:rsidRPr="008E5B89">
        <w:rPr>
          <w:rFonts w:ascii="Times New Roman" w:hAnsi="Times New Roman"/>
          <w:sz w:val="24"/>
          <w:szCs w:val="24"/>
          <w:lang w:val="en-GB"/>
        </w:rPr>
        <w:t xml:space="preserve"> and nominal </w:t>
      </w:r>
      <m:oMath>
        <m:r>
          <w:rPr>
            <w:rFonts w:ascii="Cambria Math" w:hAnsi="Cambria Math"/>
            <w:sz w:val="24"/>
            <w:szCs w:val="24"/>
            <w:lang w:val="en-US"/>
          </w:rPr>
          <m:t>i</m:t>
        </m:r>
      </m:oMath>
      <w:r w:rsidRPr="008E5B89">
        <w:rPr>
          <w:rFonts w:ascii="Times New Roman" w:hAnsi="Times New Roman"/>
          <w:sz w:val="24"/>
          <w:szCs w:val="24"/>
          <w:lang w:val="en-GB"/>
        </w:rPr>
        <w:t xml:space="preserve"> interest rates would be same.  </w:t>
      </w:r>
    </w:p>
    <w:p w14:paraId="7BDA1B9A" w14:textId="2A39EB0F" w:rsidR="00602CFA" w:rsidRPr="008E5B89" w:rsidRDefault="00602CFA" w:rsidP="00602CFA">
      <w:pPr>
        <w:pStyle w:val="ListeParagraf"/>
        <w:spacing w:before="120" w:after="120" w:line="360" w:lineRule="auto"/>
        <w:jc w:val="both"/>
        <w:rPr>
          <w:rFonts w:ascii="Times New Roman" w:hAnsi="Times New Roman"/>
          <w:sz w:val="24"/>
          <w:szCs w:val="24"/>
          <w:lang w:val="en-US"/>
        </w:rPr>
      </w:pPr>
      <m:oMathPara>
        <m:oMath>
          <m:r>
            <w:rPr>
              <w:rFonts w:ascii="Cambria Math" w:hAnsi="Cambria Math"/>
              <w:sz w:val="24"/>
              <w:szCs w:val="24"/>
              <w:lang w:val="en-US"/>
            </w:rPr>
            <m:t>r=i-</m:t>
          </m:r>
          <m:sSup>
            <m:sSupPr>
              <m:ctrlPr>
                <w:rPr>
                  <w:rFonts w:ascii="Cambria Math" w:hAnsi="Cambria Math"/>
                  <w:i/>
                  <w:sz w:val="24"/>
                  <w:szCs w:val="24"/>
                  <w:lang w:val="en-US"/>
                </w:rPr>
              </m:ctrlPr>
            </m:sSupPr>
            <m:e>
              <m:r>
                <w:rPr>
                  <w:rFonts w:ascii="Cambria Math" w:hAnsi="Cambria Math"/>
                  <w:sz w:val="24"/>
                  <w:szCs w:val="24"/>
                  <w:lang w:val="en-US"/>
                </w:rPr>
                <m:t>π</m:t>
              </m:r>
            </m:e>
            <m:sup>
              <m:r>
                <w:rPr>
                  <w:rFonts w:ascii="Cambria Math" w:hAnsi="Cambria Math"/>
                  <w:sz w:val="24"/>
                  <w:szCs w:val="24"/>
                  <w:lang w:val="en-US"/>
                </w:rPr>
                <m:t>e</m:t>
              </m:r>
            </m:sup>
          </m:sSup>
          <m:r>
            <w:rPr>
              <w:rFonts w:ascii="Cambria Math" w:hAnsi="Cambria Math"/>
              <w:sz w:val="24"/>
              <w:szCs w:val="24"/>
              <w:lang w:val="en-US"/>
            </w:rPr>
            <m:t xml:space="preserve">          </m:t>
          </m:r>
        </m:oMath>
      </m:oMathPara>
    </w:p>
    <w:p w14:paraId="7961E05F" w14:textId="036F3C1F" w:rsidR="00602CFA" w:rsidRPr="008E5B89" w:rsidRDefault="00602CFA" w:rsidP="00602CFA">
      <w:pPr>
        <w:spacing w:before="120" w:after="120" w:line="360" w:lineRule="auto"/>
        <w:jc w:val="both"/>
        <w:rPr>
          <w:rFonts w:ascii="Times New Roman" w:hAnsi="Times New Roman"/>
          <w:sz w:val="24"/>
          <w:szCs w:val="24"/>
        </w:rPr>
      </w:pPr>
      <m:oMathPara>
        <m:oMath>
          <m:r>
            <w:rPr>
              <w:rFonts w:ascii="Cambria Math" w:hAnsi="Cambria Math"/>
              <w:sz w:val="24"/>
              <w:szCs w:val="24"/>
              <w:lang w:val="en-US"/>
            </w:rPr>
            <m:t xml:space="preserve">if   </m:t>
          </m:r>
          <m:sSup>
            <m:sSupPr>
              <m:ctrlPr>
                <w:rPr>
                  <w:rFonts w:ascii="Cambria Math" w:hAnsi="Cambria Math"/>
                  <w:i/>
                  <w:sz w:val="24"/>
                  <w:szCs w:val="24"/>
                  <w:lang w:val="en-US"/>
                </w:rPr>
              </m:ctrlPr>
            </m:sSupPr>
            <m:e>
              <m:r>
                <w:rPr>
                  <w:rFonts w:ascii="Cambria Math" w:hAnsi="Cambria Math"/>
                  <w:sz w:val="24"/>
                  <w:szCs w:val="24"/>
                  <w:lang w:val="en-US"/>
                </w:rPr>
                <m:t>π</m:t>
              </m:r>
            </m:e>
            <m:sup>
              <m:r>
                <w:rPr>
                  <w:rFonts w:ascii="Cambria Math" w:hAnsi="Cambria Math"/>
                  <w:sz w:val="24"/>
                  <w:szCs w:val="24"/>
                  <w:lang w:val="en-US"/>
                </w:rPr>
                <m:t>e</m:t>
              </m:r>
            </m:sup>
          </m:sSup>
          <m:r>
            <w:rPr>
              <w:rFonts w:ascii="Cambria Math" w:hAnsi="Cambria Math"/>
              <w:sz w:val="24"/>
              <w:szCs w:val="24"/>
              <w:lang w:val="en-US"/>
            </w:rPr>
            <m:t xml:space="preserve">=0  then   r=i  </m:t>
          </m:r>
        </m:oMath>
      </m:oMathPara>
    </w:p>
    <w:p w14:paraId="49606E7F" w14:textId="137BE1CB" w:rsidR="00253294" w:rsidRDefault="0061191C" w:rsidP="009D50FC">
      <w:pPr>
        <w:spacing w:before="120" w:after="120" w:line="360" w:lineRule="auto"/>
        <w:jc w:val="both"/>
        <w:rPr>
          <w:rFonts w:ascii="Times New Roman" w:hAnsi="Times New Roman"/>
          <w:noProof/>
          <w:lang w:val="en-US"/>
        </w:rPr>
      </w:pPr>
      <w:r>
        <w:rPr>
          <w:rFonts w:ascii="Times New Roman" w:eastAsiaTheme="minorEastAsia" w:hAnsi="Times New Roman"/>
          <w:sz w:val="24"/>
          <w:szCs w:val="24"/>
          <w:lang w:val="en-US"/>
        </w:rPr>
        <w:t>But flexible price IS – LM Model allows the use real and nominal interest rates together.</w:t>
      </w:r>
      <w:r w:rsidRPr="0061191C">
        <w:rPr>
          <w:rFonts w:ascii="Times New Roman" w:hAnsi="Times New Roman"/>
          <w:noProof/>
          <w:lang w:val="en-US"/>
        </w:rPr>
        <w:t xml:space="preserve"> </w:t>
      </w:r>
    </w:p>
    <w:p w14:paraId="69D998E8" w14:textId="7E57F0C2" w:rsidR="00602CFA" w:rsidRDefault="0061191C" w:rsidP="009D50FC">
      <w:pPr>
        <w:spacing w:before="120" w:after="120" w:line="360" w:lineRule="auto"/>
        <w:jc w:val="both"/>
        <w:rPr>
          <w:rFonts w:ascii="Times New Roman" w:eastAsiaTheme="minorEastAsia" w:hAnsi="Times New Roman"/>
          <w:sz w:val="24"/>
          <w:szCs w:val="24"/>
          <w:lang w:val="en-US"/>
        </w:rPr>
      </w:pPr>
      <w:r w:rsidRPr="00253294">
        <w:rPr>
          <w:rFonts w:ascii="Times New Roman" w:hAnsi="Times New Roman"/>
          <w:noProof/>
          <w:highlight w:val="blue"/>
          <w:lang w:eastAsia="tr-TR"/>
        </w:rPr>
        <w:drawing>
          <wp:inline distT="0" distB="0" distL="0" distR="0" wp14:anchorId="4F87D1B2" wp14:editId="144C2CD4">
            <wp:extent cx="4119668" cy="1202962"/>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5713" cy="1207647"/>
                    </a:xfrm>
                    <a:prstGeom prst="rect">
                      <a:avLst/>
                    </a:prstGeom>
                    <a:noFill/>
                    <a:ln>
                      <a:noFill/>
                    </a:ln>
                  </pic:spPr>
                </pic:pic>
              </a:graphicData>
            </a:graphic>
          </wp:inline>
        </w:drawing>
      </w:r>
    </w:p>
    <w:p w14:paraId="2149A368" w14:textId="77777777" w:rsidR="00356B98" w:rsidRDefault="00356B98" w:rsidP="009D50FC">
      <w:pPr>
        <w:spacing w:before="120" w:after="120" w:line="360" w:lineRule="auto"/>
        <w:jc w:val="both"/>
        <w:rPr>
          <w:rFonts w:ascii="Times New Roman" w:eastAsiaTheme="minorEastAsia" w:hAnsi="Times New Roman"/>
          <w:sz w:val="24"/>
          <w:szCs w:val="24"/>
          <w:lang w:val="en-US"/>
        </w:rPr>
      </w:pPr>
    </w:p>
    <w:p w14:paraId="6D36D1C1" w14:textId="77777777" w:rsidR="00356B98" w:rsidRDefault="00356B98" w:rsidP="009D50FC">
      <w:pPr>
        <w:spacing w:before="120" w:after="120" w:line="360" w:lineRule="auto"/>
        <w:jc w:val="both"/>
        <w:rPr>
          <w:rFonts w:ascii="Times New Roman" w:eastAsiaTheme="minorEastAsia" w:hAnsi="Times New Roman"/>
          <w:sz w:val="24"/>
          <w:szCs w:val="24"/>
          <w:lang w:val="en-US"/>
        </w:rPr>
      </w:pPr>
    </w:p>
    <w:p w14:paraId="7639238C" w14:textId="128E4E0C" w:rsidR="00356B98" w:rsidRPr="00356B98" w:rsidRDefault="00356B98" w:rsidP="00356B98">
      <w:pPr>
        <w:spacing w:before="120" w:after="120" w:line="360" w:lineRule="auto"/>
        <w:jc w:val="both"/>
        <w:rPr>
          <w:rFonts w:ascii="Times New Roman" w:eastAsiaTheme="minorEastAsia" w:hAnsi="Times New Roman"/>
          <w:b/>
          <w:color w:val="FF0000"/>
          <w:sz w:val="32"/>
          <w:szCs w:val="32"/>
          <w:lang w:val="en-US"/>
        </w:rPr>
      </w:pPr>
      <w:r w:rsidRPr="00356B98">
        <w:rPr>
          <w:rFonts w:ascii="Times New Roman" w:eastAsiaTheme="minorEastAsia" w:hAnsi="Times New Roman"/>
          <w:b/>
          <w:color w:val="FF0000"/>
          <w:sz w:val="32"/>
          <w:szCs w:val="32"/>
          <w:lang w:val="en-US"/>
        </w:rPr>
        <w:lastRenderedPageBreak/>
        <w:t>Story of Phillips Curve:</w:t>
      </w:r>
    </w:p>
    <w:p w14:paraId="09159A50" w14:textId="77777777" w:rsidR="00356B98" w:rsidRDefault="00356B98" w:rsidP="00356B98">
      <w:pPr>
        <w:rPr>
          <w:b/>
          <w:color w:val="FF0000"/>
          <w:sz w:val="36"/>
          <w:szCs w:val="36"/>
        </w:rPr>
      </w:pPr>
      <w:r>
        <w:rPr>
          <w:b/>
          <w:noProof/>
          <w:color w:val="FF0000"/>
          <w:sz w:val="36"/>
          <w:szCs w:val="36"/>
          <w:lang w:eastAsia="tr-TR"/>
        </w:rPr>
        <w:drawing>
          <wp:inline distT="0" distB="0" distL="0" distR="0" wp14:anchorId="505C3463" wp14:editId="7C528BB5">
            <wp:extent cx="4513580" cy="3379470"/>
            <wp:effectExtent l="0" t="0" r="127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13580" cy="3379470"/>
                    </a:xfrm>
                    <a:prstGeom prst="rect">
                      <a:avLst/>
                    </a:prstGeom>
                    <a:noFill/>
                    <a:ln>
                      <a:noFill/>
                    </a:ln>
                  </pic:spPr>
                </pic:pic>
              </a:graphicData>
            </a:graphic>
          </wp:inline>
        </w:drawing>
      </w:r>
    </w:p>
    <w:p w14:paraId="1CCDAAA2" w14:textId="77777777" w:rsidR="00356B98" w:rsidRDefault="004E10E4" w:rsidP="00356B98">
      <w:pPr>
        <w:rPr>
          <w:b/>
          <w:color w:val="FF0000"/>
          <w:sz w:val="36"/>
          <w:szCs w:val="36"/>
        </w:rPr>
      </w:pPr>
      <w:r>
        <w:rPr>
          <w:b/>
          <w:color w:val="FF0000"/>
          <w:sz w:val="36"/>
          <w:szCs w:val="36"/>
        </w:rPr>
        <w:pict w14:anchorId="347690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25pt;height:327pt">
            <v:imagedata r:id="rId11" o:title=""/>
          </v:shape>
        </w:pict>
      </w:r>
    </w:p>
    <w:p w14:paraId="1917CBD7" w14:textId="77777777" w:rsidR="00356B98" w:rsidRDefault="004E10E4" w:rsidP="00356B98">
      <w:pPr>
        <w:rPr>
          <w:b/>
          <w:color w:val="FF0000"/>
          <w:sz w:val="36"/>
          <w:szCs w:val="36"/>
        </w:rPr>
      </w:pPr>
      <w:r>
        <w:rPr>
          <w:b/>
          <w:color w:val="FF0000"/>
          <w:sz w:val="36"/>
          <w:szCs w:val="36"/>
        </w:rPr>
        <w:lastRenderedPageBreak/>
        <w:pict w14:anchorId="439B6353">
          <v:shape id="_x0000_i1026" type="#_x0000_t75" style="width:399pt;height:297.75pt">
            <v:imagedata r:id="rId12" o:title=""/>
          </v:shape>
        </w:pict>
      </w:r>
      <w:r w:rsidR="00356B98" w:rsidRPr="00361F36">
        <w:rPr>
          <w:sz w:val="20"/>
          <w:szCs w:val="20"/>
          <w:lang w:eastAsia="tr-TR"/>
        </w:rPr>
        <w:t xml:space="preserve"> </w:t>
      </w:r>
    </w:p>
    <w:p w14:paraId="40F3B96B" w14:textId="77777777" w:rsidR="00356B98" w:rsidRPr="00356B98" w:rsidRDefault="00356B98" w:rsidP="00356B98">
      <w:pPr>
        <w:rPr>
          <w:b/>
          <w:color w:val="FF0000"/>
          <w:sz w:val="44"/>
          <w:szCs w:val="44"/>
        </w:rPr>
      </w:pPr>
      <w:r w:rsidRPr="00356B98">
        <w:rPr>
          <w:b/>
          <w:color w:val="FF0000"/>
          <w:sz w:val="44"/>
          <w:szCs w:val="44"/>
        </w:rPr>
        <w:t>Contributions of Samuelson and Solow</w:t>
      </w:r>
    </w:p>
    <w:p w14:paraId="611D0E31" w14:textId="77777777" w:rsidR="00356B98" w:rsidRDefault="004E10E4" w:rsidP="00356B98">
      <w:pPr>
        <w:rPr>
          <w:sz w:val="20"/>
          <w:szCs w:val="20"/>
          <w:lang w:eastAsia="tr-TR"/>
        </w:rPr>
      </w:pPr>
      <w:r>
        <w:rPr>
          <w:b/>
          <w:color w:val="FF0000"/>
          <w:sz w:val="36"/>
          <w:szCs w:val="36"/>
        </w:rPr>
        <w:pict w14:anchorId="3B3E37A0">
          <v:shape id="_x0000_i1027" type="#_x0000_t75" style="width:420.75pt;height:278.25pt">
            <v:imagedata r:id="rId13" o:title=""/>
          </v:shape>
        </w:pict>
      </w:r>
      <w:r w:rsidR="00356B98" w:rsidRPr="00361F36">
        <w:rPr>
          <w:sz w:val="20"/>
          <w:szCs w:val="20"/>
          <w:lang w:eastAsia="tr-TR"/>
        </w:rPr>
        <w:t xml:space="preserve"> </w:t>
      </w:r>
    </w:p>
    <w:p w14:paraId="32B66337" w14:textId="77777777" w:rsidR="00356B98" w:rsidRDefault="004E10E4" w:rsidP="00356B98">
      <w:pPr>
        <w:rPr>
          <w:b/>
          <w:color w:val="FF0000"/>
          <w:sz w:val="36"/>
          <w:szCs w:val="36"/>
        </w:rPr>
      </w:pPr>
      <w:r>
        <w:rPr>
          <w:b/>
          <w:color w:val="FF0000"/>
          <w:sz w:val="36"/>
          <w:szCs w:val="36"/>
        </w:rPr>
        <w:lastRenderedPageBreak/>
        <w:pict w14:anchorId="5CE8D21C">
          <v:shape id="_x0000_i1028" type="#_x0000_t75" style="width:386.25pt;height:4in">
            <v:imagedata r:id="rId14" o:title=""/>
          </v:shape>
        </w:pict>
      </w:r>
    </w:p>
    <w:p w14:paraId="1A0900A9" w14:textId="77777777" w:rsidR="00356B98" w:rsidRDefault="004E10E4" w:rsidP="00356B98">
      <w:pPr>
        <w:rPr>
          <w:b/>
          <w:color w:val="FF0000"/>
          <w:sz w:val="36"/>
          <w:szCs w:val="36"/>
        </w:rPr>
      </w:pPr>
      <w:r>
        <w:rPr>
          <w:b/>
          <w:color w:val="FF0000"/>
          <w:sz w:val="36"/>
          <w:szCs w:val="36"/>
        </w:rPr>
        <w:pict w14:anchorId="6AD165F8">
          <v:shape id="_x0000_i1029" type="#_x0000_t75" style="width:407.25pt;height:303pt">
            <v:imagedata r:id="rId15" o:title=""/>
          </v:shape>
        </w:pict>
      </w:r>
    </w:p>
    <w:p w14:paraId="0A5B973E" w14:textId="77777777" w:rsidR="004E10E4" w:rsidRDefault="004E10E4" w:rsidP="00356B98">
      <w:pPr>
        <w:rPr>
          <w:b/>
          <w:color w:val="FF0000"/>
          <w:sz w:val="36"/>
          <w:szCs w:val="36"/>
        </w:rPr>
      </w:pPr>
    </w:p>
    <w:p w14:paraId="76C5E1EA" w14:textId="2078B749" w:rsidR="004E10E4" w:rsidRDefault="004E10E4" w:rsidP="00356B98">
      <w:pPr>
        <w:rPr>
          <w:b/>
          <w:color w:val="FF0000"/>
          <w:sz w:val="36"/>
          <w:szCs w:val="36"/>
        </w:rPr>
      </w:pPr>
      <w:r>
        <w:rPr>
          <w:noProof/>
          <w:lang w:eastAsia="tr-TR"/>
        </w:rPr>
        <w:lastRenderedPageBreak/>
        <w:drawing>
          <wp:inline distT="0" distB="0" distL="0" distR="0" wp14:anchorId="521C26F0" wp14:editId="7FBB62FE">
            <wp:extent cx="6086929" cy="3352800"/>
            <wp:effectExtent l="0" t="0" r="9525" b="0"/>
            <wp:docPr id="47" name="Resim 47" descr="https://qph.ec.quoracdn.net/main-qimg-19906f9ef17e7a82734037ce94441f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ec.quoracdn.net/main-qimg-19906f9ef17e7a82734037ce94441f99-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9410" cy="3354167"/>
                    </a:xfrm>
                    <a:prstGeom prst="rect">
                      <a:avLst/>
                    </a:prstGeom>
                    <a:noFill/>
                    <a:ln>
                      <a:noFill/>
                    </a:ln>
                  </pic:spPr>
                </pic:pic>
              </a:graphicData>
            </a:graphic>
          </wp:inline>
        </w:drawing>
      </w:r>
    </w:p>
    <w:p w14:paraId="666B1867" w14:textId="77777777" w:rsidR="00356B98" w:rsidRDefault="004E10E4" w:rsidP="00356B98">
      <w:pPr>
        <w:rPr>
          <w:b/>
          <w:color w:val="FF0000"/>
          <w:sz w:val="36"/>
          <w:szCs w:val="36"/>
        </w:rPr>
      </w:pPr>
      <w:r>
        <w:rPr>
          <w:b/>
          <w:color w:val="FF0000"/>
          <w:sz w:val="36"/>
          <w:szCs w:val="36"/>
        </w:rPr>
        <w:pict w14:anchorId="7E41C736">
          <v:shape id="_x0000_i1030" type="#_x0000_t75" style="width:366pt;height:272.25pt">
            <v:imagedata r:id="rId17" o:title=""/>
          </v:shape>
        </w:pict>
      </w:r>
    </w:p>
    <w:p w14:paraId="0BAD5F62" w14:textId="413D493F" w:rsidR="00356B98" w:rsidRDefault="00356B98" w:rsidP="00356B98">
      <w:r>
        <w:rPr>
          <w:noProof/>
          <w:lang w:eastAsia="tr-TR"/>
        </w:rPr>
        <w:lastRenderedPageBreak/>
        <w:drawing>
          <wp:inline distT="0" distB="0" distL="0" distR="0" wp14:anchorId="05C6A57B" wp14:editId="7BB3BB69">
            <wp:extent cx="5397499" cy="40481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592" cy="4050445"/>
                    </a:xfrm>
                    <a:prstGeom prst="rect">
                      <a:avLst/>
                    </a:prstGeom>
                    <a:noFill/>
                    <a:ln>
                      <a:noFill/>
                    </a:ln>
                  </pic:spPr>
                </pic:pic>
              </a:graphicData>
            </a:graphic>
          </wp:inline>
        </w:drawing>
      </w:r>
    </w:p>
    <w:p w14:paraId="3F883D90" w14:textId="0B15CFBF" w:rsidR="00356B98" w:rsidRDefault="004E10E4" w:rsidP="00356B98">
      <w:r>
        <w:t xml:space="preserve">     </w:t>
      </w:r>
      <w:r>
        <w:pict w14:anchorId="0AD33782">
          <v:shape id="_x0000_i1031" type="#_x0000_t75" style="width:420.75pt;height:315pt">
            <v:imagedata r:id="rId19" o:title=""/>
          </v:shape>
        </w:pict>
      </w:r>
    </w:p>
    <w:p w14:paraId="18FE2854" w14:textId="77777777" w:rsidR="00356B98" w:rsidRDefault="00356B98" w:rsidP="00356B98">
      <w:pPr>
        <w:pStyle w:val="ListeParagraf"/>
        <w:spacing w:before="120" w:after="120" w:line="360" w:lineRule="auto"/>
        <w:ind w:left="851" w:hanging="1091"/>
        <w:jc w:val="both"/>
        <w:rPr>
          <w:rFonts w:ascii="Times New Roman" w:hAnsi="Times New Roman"/>
          <w:sz w:val="24"/>
          <w:szCs w:val="24"/>
          <w:lang w:val="en-US"/>
        </w:rPr>
      </w:pPr>
      <w:r>
        <w:rPr>
          <w:rFonts w:ascii="Times New Roman" w:hAnsi="Times New Roman"/>
          <w:noProof/>
          <w:sz w:val="24"/>
          <w:szCs w:val="24"/>
          <w:lang w:eastAsia="tr-TR"/>
        </w:rPr>
        <w:lastRenderedPageBreak/>
        <w:drawing>
          <wp:inline distT="0" distB="0" distL="0" distR="0" wp14:anchorId="74A59ACF" wp14:editId="57010020">
            <wp:extent cx="6563361" cy="3238500"/>
            <wp:effectExtent l="0" t="0" r="8890" b="0"/>
            <wp:docPr id="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64859" cy="3239239"/>
                    </a:xfrm>
                    <a:prstGeom prst="rect">
                      <a:avLst/>
                    </a:prstGeom>
                    <a:noFill/>
                    <a:ln>
                      <a:noFill/>
                    </a:ln>
                  </pic:spPr>
                </pic:pic>
              </a:graphicData>
            </a:graphic>
          </wp:inline>
        </w:drawing>
      </w:r>
    </w:p>
    <w:p w14:paraId="68AE882A" w14:textId="5F7DFDB3" w:rsidR="00356B98" w:rsidRDefault="00356B98" w:rsidP="00356B98">
      <w:pPr>
        <w:pStyle w:val="ListeParagraf"/>
        <w:spacing w:before="120" w:after="120" w:line="360" w:lineRule="auto"/>
        <w:ind w:left="851" w:hanging="1091"/>
        <w:jc w:val="both"/>
        <w:rPr>
          <w:rFonts w:ascii="Times New Roman" w:hAnsi="Times New Roman"/>
          <w:sz w:val="24"/>
          <w:szCs w:val="24"/>
          <w:lang w:val="en-US"/>
        </w:rPr>
      </w:pPr>
      <w:r>
        <w:rPr>
          <w:noProof/>
          <w:lang w:eastAsia="tr-TR"/>
        </w:rPr>
        <w:drawing>
          <wp:inline distT="0" distB="0" distL="0" distR="0" wp14:anchorId="40E663B8" wp14:editId="63336F52">
            <wp:extent cx="6642735" cy="4084955"/>
            <wp:effectExtent l="0" t="0" r="37465" b="29845"/>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C6E9EDE" w14:textId="77777777" w:rsidR="004E10E4" w:rsidRDefault="004E10E4" w:rsidP="00356B98">
      <w:pPr>
        <w:pStyle w:val="ListeParagraf"/>
        <w:spacing w:before="120" w:after="120" w:line="360" w:lineRule="auto"/>
        <w:ind w:left="851" w:hanging="1091"/>
        <w:jc w:val="both"/>
        <w:rPr>
          <w:rFonts w:ascii="Times New Roman" w:hAnsi="Times New Roman"/>
          <w:sz w:val="24"/>
          <w:szCs w:val="24"/>
          <w:lang w:val="en-US"/>
        </w:rPr>
      </w:pPr>
    </w:p>
    <w:p w14:paraId="1AD1A349" w14:textId="77777777" w:rsidR="004E10E4" w:rsidRDefault="004E10E4" w:rsidP="00356B98">
      <w:pPr>
        <w:pStyle w:val="ListeParagraf"/>
        <w:spacing w:before="120" w:after="120" w:line="360" w:lineRule="auto"/>
        <w:ind w:left="851" w:hanging="1091"/>
        <w:jc w:val="both"/>
        <w:rPr>
          <w:rFonts w:ascii="Times New Roman" w:hAnsi="Times New Roman"/>
          <w:sz w:val="24"/>
          <w:szCs w:val="24"/>
          <w:lang w:val="en-US"/>
        </w:rPr>
      </w:pPr>
    </w:p>
    <w:p w14:paraId="7771EBED" w14:textId="77777777" w:rsidR="004E10E4" w:rsidRPr="00356B98" w:rsidRDefault="004E10E4" w:rsidP="00356B98">
      <w:pPr>
        <w:pStyle w:val="ListeParagraf"/>
        <w:spacing w:before="120" w:after="120" w:line="360" w:lineRule="auto"/>
        <w:ind w:left="851" w:hanging="1091"/>
        <w:jc w:val="both"/>
        <w:rPr>
          <w:rFonts w:ascii="Times New Roman" w:hAnsi="Times New Roman"/>
          <w:sz w:val="24"/>
          <w:szCs w:val="24"/>
          <w:lang w:val="en-US"/>
        </w:rPr>
      </w:pPr>
    </w:p>
    <w:p w14:paraId="0AAA9EB5" w14:textId="77777777" w:rsidR="00356B98" w:rsidRDefault="00356B98" w:rsidP="00356B98">
      <w:r w:rsidRPr="000E29BE">
        <w:rPr>
          <w:b/>
          <w:color w:val="FF0000"/>
          <w:sz w:val="44"/>
          <w:szCs w:val="44"/>
        </w:rPr>
        <w:lastRenderedPageBreak/>
        <w:t>Contributions of</w:t>
      </w:r>
      <w:r>
        <w:rPr>
          <w:b/>
          <w:color w:val="FF0000"/>
          <w:sz w:val="44"/>
          <w:szCs w:val="44"/>
        </w:rPr>
        <w:t xml:space="preserve"> Friedman and Phelps </w:t>
      </w:r>
    </w:p>
    <w:p w14:paraId="4E974B5D" w14:textId="77777777" w:rsidR="00356B98" w:rsidRDefault="004E10E4" w:rsidP="00356B98">
      <w:r>
        <w:pict w14:anchorId="64052EF2">
          <v:shape id="_x0000_i1032" type="#_x0000_t75" style="width:369pt;height:276pt">
            <v:imagedata r:id="rId22" o:title=""/>
          </v:shape>
        </w:pict>
      </w:r>
    </w:p>
    <w:p w14:paraId="1D32FED0" w14:textId="77777777" w:rsidR="00356B98" w:rsidRDefault="00356B98" w:rsidP="00356B98">
      <w:r>
        <w:rPr>
          <w:noProof/>
          <w:lang w:eastAsia="tr-TR"/>
        </w:rPr>
        <w:drawing>
          <wp:inline distT="0" distB="0" distL="0" distR="0" wp14:anchorId="5DE0F877" wp14:editId="1AA8D3CF">
            <wp:extent cx="5186680" cy="38919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86680" cy="3891915"/>
                    </a:xfrm>
                    <a:prstGeom prst="rect">
                      <a:avLst/>
                    </a:prstGeom>
                    <a:noFill/>
                    <a:ln>
                      <a:noFill/>
                    </a:ln>
                  </pic:spPr>
                </pic:pic>
              </a:graphicData>
            </a:graphic>
          </wp:inline>
        </w:drawing>
      </w:r>
    </w:p>
    <w:p w14:paraId="486624BD" w14:textId="77777777" w:rsidR="00356B98" w:rsidRDefault="00356B98" w:rsidP="00356B98">
      <w:r>
        <w:rPr>
          <w:noProof/>
          <w:lang w:eastAsia="tr-TR"/>
        </w:rPr>
        <w:lastRenderedPageBreak/>
        <w:drawing>
          <wp:inline distT="0" distB="0" distL="0" distR="0" wp14:anchorId="59D27939" wp14:editId="7A81756B">
            <wp:extent cx="5222875" cy="39135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22875" cy="3913505"/>
                    </a:xfrm>
                    <a:prstGeom prst="rect">
                      <a:avLst/>
                    </a:prstGeom>
                    <a:noFill/>
                    <a:ln>
                      <a:noFill/>
                    </a:ln>
                  </pic:spPr>
                </pic:pic>
              </a:graphicData>
            </a:graphic>
          </wp:inline>
        </w:drawing>
      </w:r>
    </w:p>
    <w:p w14:paraId="119C42D3" w14:textId="77777777" w:rsidR="00356B98" w:rsidRDefault="00356B98" w:rsidP="00356B98">
      <w:r>
        <w:rPr>
          <w:noProof/>
          <w:lang w:eastAsia="tr-TR"/>
        </w:rPr>
        <w:drawing>
          <wp:inline distT="0" distB="0" distL="0" distR="0" wp14:anchorId="5382716C" wp14:editId="4E461746">
            <wp:extent cx="5113020" cy="38481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13020" cy="3848100"/>
                    </a:xfrm>
                    <a:prstGeom prst="rect">
                      <a:avLst/>
                    </a:prstGeom>
                    <a:noFill/>
                    <a:ln>
                      <a:noFill/>
                    </a:ln>
                  </pic:spPr>
                </pic:pic>
              </a:graphicData>
            </a:graphic>
          </wp:inline>
        </w:drawing>
      </w:r>
    </w:p>
    <w:p w14:paraId="32BC5C2A" w14:textId="77777777" w:rsidR="00356B98" w:rsidRDefault="004E10E4" w:rsidP="00356B98">
      <w:r>
        <w:lastRenderedPageBreak/>
        <w:pict w14:anchorId="35E6E703">
          <v:shape id="_x0000_i1033" type="#_x0000_t75" style="width:407.25pt;height:303pt">
            <v:imagedata r:id="rId26" o:title=""/>
          </v:shape>
        </w:pict>
      </w:r>
    </w:p>
    <w:p w14:paraId="7F2883FB" w14:textId="77777777" w:rsidR="00356B98" w:rsidRDefault="00356B98" w:rsidP="00356B98">
      <w:r>
        <w:rPr>
          <w:noProof/>
          <w:lang w:eastAsia="tr-TR"/>
        </w:rPr>
        <w:drawing>
          <wp:inline distT="0" distB="0" distL="0" distR="0" wp14:anchorId="71F7A681" wp14:editId="0F8EB02E">
            <wp:extent cx="5233035" cy="3930693"/>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33035" cy="3930693"/>
                    </a:xfrm>
                    <a:prstGeom prst="rect">
                      <a:avLst/>
                    </a:prstGeom>
                    <a:noFill/>
                    <a:ln>
                      <a:noFill/>
                    </a:ln>
                  </pic:spPr>
                </pic:pic>
              </a:graphicData>
            </a:graphic>
          </wp:inline>
        </w:drawing>
      </w:r>
    </w:p>
    <w:p w14:paraId="2E41AA30" w14:textId="282AB680" w:rsidR="00430E0A" w:rsidRDefault="00430E0A" w:rsidP="00356B98">
      <w:r>
        <w:rPr>
          <w:noProof/>
          <w:lang w:eastAsia="tr-TR"/>
        </w:rPr>
        <w:lastRenderedPageBreak/>
        <w:drawing>
          <wp:inline distT="0" distB="0" distL="0" distR="0" wp14:anchorId="09A815C9" wp14:editId="105865DD">
            <wp:extent cx="5222875" cy="39211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22875" cy="3921125"/>
                    </a:xfrm>
                    <a:prstGeom prst="rect">
                      <a:avLst/>
                    </a:prstGeom>
                    <a:noFill/>
                    <a:ln>
                      <a:noFill/>
                    </a:ln>
                  </pic:spPr>
                </pic:pic>
              </a:graphicData>
            </a:graphic>
          </wp:inline>
        </w:drawing>
      </w:r>
    </w:p>
    <w:p w14:paraId="2697DF54" w14:textId="77777777" w:rsidR="00430E0A" w:rsidRDefault="00430E0A" w:rsidP="00430E0A"/>
    <w:p w14:paraId="08EDD1D7" w14:textId="2B5F522A" w:rsidR="00430E0A" w:rsidRDefault="00430E0A" w:rsidP="00430E0A">
      <w:r>
        <w:rPr>
          <w:noProof/>
          <w:lang w:eastAsia="tr-TR"/>
        </w:rPr>
        <w:drawing>
          <wp:inline distT="0" distB="0" distL="0" distR="0" wp14:anchorId="02DFD507" wp14:editId="147F1B7B">
            <wp:extent cx="4744085" cy="3554747"/>
            <wp:effectExtent l="0" t="0" r="571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44085" cy="3554747"/>
                    </a:xfrm>
                    <a:prstGeom prst="rect">
                      <a:avLst/>
                    </a:prstGeom>
                    <a:noFill/>
                    <a:ln>
                      <a:noFill/>
                    </a:ln>
                  </pic:spPr>
                </pic:pic>
              </a:graphicData>
            </a:graphic>
          </wp:inline>
        </w:drawing>
      </w:r>
    </w:p>
    <w:p w14:paraId="566B6FEF" w14:textId="77777777" w:rsidR="00356B98" w:rsidRDefault="00356B98" w:rsidP="009D50FC">
      <w:pPr>
        <w:spacing w:before="120" w:after="120" w:line="360" w:lineRule="auto"/>
        <w:jc w:val="both"/>
        <w:rPr>
          <w:rFonts w:ascii="Times New Roman" w:eastAsiaTheme="minorEastAsia" w:hAnsi="Times New Roman"/>
          <w:sz w:val="24"/>
          <w:szCs w:val="24"/>
          <w:lang w:val="en-US"/>
        </w:rPr>
      </w:pPr>
    </w:p>
    <w:p w14:paraId="0180F7BB" w14:textId="44A13A15" w:rsidR="002150EE" w:rsidRDefault="002150EE" w:rsidP="009D50FC">
      <w:pPr>
        <w:spacing w:before="120" w:after="120" w:line="360" w:lineRule="auto"/>
        <w:jc w:val="both"/>
        <w:rPr>
          <w:rFonts w:ascii="Times New Roman" w:eastAsiaTheme="minorEastAsia" w:hAnsi="Times New Roman"/>
          <w:sz w:val="24"/>
          <w:szCs w:val="24"/>
          <w:lang w:val="en-US"/>
        </w:rPr>
      </w:pPr>
      <w:r>
        <w:rPr>
          <w:rFonts w:ascii="Times New Roman" w:eastAsiaTheme="minorEastAsia" w:hAnsi="Times New Roman"/>
          <w:noProof/>
          <w:sz w:val="24"/>
          <w:szCs w:val="24"/>
          <w:lang w:eastAsia="tr-TR"/>
        </w:rPr>
        <w:lastRenderedPageBreak/>
        <w:drawing>
          <wp:inline distT="0" distB="0" distL="0" distR="0" wp14:anchorId="547EEBC8" wp14:editId="5F9E1345">
            <wp:extent cx="5372735" cy="3819389"/>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82129" cy="3826067"/>
                    </a:xfrm>
                    <a:prstGeom prst="rect">
                      <a:avLst/>
                    </a:prstGeom>
                    <a:noFill/>
                    <a:ln>
                      <a:noFill/>
                    </a:ln>
                  </pic:spPr>
                </pic:pic>
              </a:graphicData>
            </a:graphic>
          </wp:inline>
        </w:drawing>
      </w:r>
    </w:p>
    <w:p w14:paraId="26C61B70" w14:textId="6B4E065D" w:rsidR="00430E0A" w:rsidRDefault="002150EE" w:rsidP="009D50FC">
      <w:pPr>
        <w:spacing w:before="120" w:after="120" w:line="360" w:lineRule="auto"/>
        <w:jc w:val="both"/>
        <w:rPr>
          <w:rFonts w:ascii="Times New Roman" w:eastAsiaTheme="minorEastAsia" w:hAnsi="Times New Roman"/>
          <w:sz w:val="24"/>
          <w:szCs w:val="24"/>
          <w:lang w:val="en-US"/>
        </w:rPr>
      </w:pPr>
      <w:r>
        <w:rPr>
          <w:rFonts w:ascii="Times New Roman" w:eastAsiaTheme="minorEastAsia" w:hAnsi="Times New Roman"/>
          <w:noProof/>
          <w:sz w:val="24"/>
          <w:szCs w:val="24"/>
          <w:lang w:eastAsia="tr-TR"/>
        </w:rPr>
        <w:drawing>
          <wp:inline distT="0" distB="0" distL="0" distR="0" wp14:anchorId="429DDE26" wp14:editId="6702FFE7">
            <wp:extent cx="2511425" cy="395605"/>
            <wp:effectExtent l="0" t="0" r="3175" b="444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1425" cy="395605"/>
                    </a:xfrm>
                    <a:prstGeom prst="rect">
                      <a:avLst/>
                    </a:prstGeom>
                    <a:noFill/>
                    <a:ln>
                      <a:noFill/>
                    </a:ln>
                  </pic:spPr>
                </pic:pic>
              </a:graphicData>
            </a:graphic>
          </wp:inline>
        </w:drawing>
      </w:r>
      <w:r>
        <w:rPr>
          <w:rFonts w:ascii="Times New Roman" w:eastAsiaTheme="minorEastAsia" w:hAnsi="Times New Roman"/>
          <w:noProof/>
          <w:sz w:val="24"/>
          <w:szCs w:val="24"/>
          <w:lang w:eastAsia="tr-TR"/>
        </w:rPr>
        <w:drawing>
          <wp:inline distT="0" distB="0" distL="0" distR="0" wp14:anchorId="11D36FD8" wp14:editId="2B14E107">
            <wp:extent cx="2920621" cy="368338"/>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20317" cy="368300"/>
                    </a:xfrm>
                    <a:prstGeom prst="rect">
                      <a:avLst/>
                    </a:prstGeom>
                    <a:noFill/>
                    <a:ln>
                      <a:noFill/>
                    </a:ln>
                  </pic:spPr>
                </pic:pic>
              </a:graphicData>
            </a:graphic>
          </wp:inline>
        </w:drawing>
      </w:r>
    </w:p>
    <w:p w14:paraId="2555AE12" w14:textId="073F2855" w:rsidR="00E85F26" w:rsidRDefault="00E85F26" w:rsidP="009D50FC">
      <w:pPr>
        <w:spacing w:before="120" w:after="120" w:line="360" w:lineRule="auto"/>
        <w:jc w:val="both"/>
        <w:rPr>
          <w:rFonts w:ascii="Times New Roman" w:eastAsiaTheme="minorEastAsia" w:hAnsi="Times New Roman"/>
          <w:sz w:val="24"/>
          <w:szCs w:val="24"/>
          <w:lang w:val="en-US"/>
        </w:rPr>
      </w:pPr>
    </w:p>
    <w:tbl>
      <w:tblPr>
        <w:tblpPr w:leftFromText="141" w:rightFromText="141" w:vertAnchor="text" w:horzAnchor="margin" w:tblpY="-432"/>
        <w:tblW w:w="0" w:type="auto"/>
        <w:tblLayout w:type="fixed"/>
        <w:tblCellMar>
          <w:left w:w="0" w:type="dxa"/>
          <w:right w:w="0" w:type="dxa"/>
        </w:tblCellMar>
        <w:tblLook w:val="0000" w:firstRow="0" w:lastRow="0" w:firstColumn="0" w:lastColumn="0" w:noHBand="0" w:noVBand="0"/>
      </w:tblPr>
      <w:tblGrid>
        <w:gridCol w:w="2213"/>
        <w:gridCol w:w="1151"/>
        <w:gridCol w:w="1259"/>
        <w:gridCol w:w="1260"/>
        <w:gridCol w:w="1040"/>
      </w:tblGrid>
      <w:tr w:rsidR="00267E27" w14:paraId="3B917925" w14:textId="77777777" w:rsidTr="00430E0A">
        <w:trPr>
          <w:trHeight w:val="340"/>
        </w:trPr>
        <w:tc>
          <w:tcPr>
            <w:tcW w:w="5882" w:type="dxa"/>
            <w:gridSpan w:val="4"/>
            <w:tcBorders>
              <w:top w:val="nil"/>
              <w:left w:val="nil"/>
              <w:bottom w:val="nil"/>
              <w:right w:val="nil"/>
            </w:tcBorders>
            <w:vAlign w:val="bottom"/>
          </w:tcPr>
          <w:p w14:paraId="4653271F" w14:textId="77777777" w:rsidR="00267E27" w:rsidRDefault="00267E27" w:rsidP="00267E27">
            <w:pPr>
              <w:autoSpaceDE w:val="0"/>
              <w:autoSpaceDN w:val="0"/>
              <w:adjustRightInd w:val="0"/>
              <w:spacing w:after="0" w:line="240" w:lineRule="auto"/>
              <w:rPr>
                <w:rFonts w:ascii="Arial" w:hAnsi="Arial" w:cs="Arial"/>
                <w:color w:val="000000"/>
                <w:sz w:val="18"/>
                <w:szCs w:val="18"/>
                <w:lang w:eastAsia="tr-TR"/>
              </w:rPr>
            </w:pPr>
            <w:r>
              <w:rPr>
                <w:rFonts w:ascii="Arial" w:hAnsi="Arial" w:cs="Arial"/>
                <w:color w:val="000000"/>
                <w:sz w:val="18"/>
                <w:szCs w:val="18"/>
                <w:lang w:eastAsia="tr-TR"/>
              </w:rPr>
              <w:lastRenderedPageBreak/>
              <w:t>Dependent Variable: CHANGE_IN_INFLATION</w:t>
            </w:r>
          </w:p>
        </w:tc>
        <w:tc>
          <w:tcPr>
            <w:tcW w:w="1040" w:type="dxa"/>
            <w:tcBorders>
              <w:top w:val="nil"/>
              <w:left w:val="nil"/>
              <w:bottom w:val="nil"/>
              <w:right w:val="nil"/>
            </w:tcBorders>
            <w:vAlign w:val="bottom"/>
          </w:tcPr>
          <w:p w14:paraId="7F109E2F"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r>
      <w:tr w:rsidR="00267E27" w14:paraId="72FDB068" w14:textId="77777777" w:rsidTr="00430E0A">
        <w:trPr>
          <w:trHeight w:val="340"/>
        </w:trPr>
        <w:tc>
          <w:tcPr>
            <w:tcW w:w="4622" w:type="dxa"/>
            <w:gridSpan w:val="3"/>
            <w:tcBorders>
              <w:top w:val="nil"/>
              <w:left w:val="nil"/>
              <w:bottom w:val="nil"/>
              <w:right w:val="nil"/>
            </w:tcBorders>
            <w:vAlign w:val="bottom"/>
          </w:tcPr>
          <w:p w14:paraId="56E154E2" w14:textId="77777777" w:rsidR="00267E27" w:rsidRDefault="00267E27" w:rsidP="00267E27">
            <w:pPr>
              <w:autoSpaceDE w:val="0"/>
              <w:autoSpaceDN w:val="0"/>
              <w:adjustRightInd w:val="0"/>
              <w:spacing w:after="0" w:line="240" w:lineRule="auto"/>
              <w:rPr>
                <w:rFonts w:ascii="Arial" w:hAnsi="Arial" w:cs="Arial"/>
                <w:color w:val="000000"/>
                <w:sz w:val="18"/>
                <w:szCs w:val="18"/>
                <w:lang w:eastAsia="tr-TR"/>
              </w:rPr>
            </w:pPr>
            <w:r>
              <w:rPr>
                <w:rFonts w:ascii="Arial" w:hAnsi="Arial" w:cs="Arial"/>
                <w:color w:val="000000"/>
                <w:sz w:val="18"/>
                <w:szCs w:val="18"/>
                <w:lang w:eastAsia="tr-TR"/>
              </w:rPr>
              <w:t>Method: Least Squares</w:t>
            </w:r>
          </w:p>
        </w:tc>
        <w:tc>
          <w:tcPr>
            <w:tcW w:w="1260" w:type="dxa"/>
            <w:tcBorders>
              <w:top w:val="nil"/>
              <w:left w:val="nil"/>
              <w:bottom w:val="nil"/>
              <w:right w:val="nil"/>
            </w:tcBorders>
            <w:vAlign w:val="bottom"/>
          </w:tcPr>
          <w:p w14:paraId="1D825724"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040" w:type="dxa"/>
            <w:tcBorders>
              <w:top w:val="nil"/>
              <w:left w:val="nil"/>
              <w:bottom w:val="nil"/>
              <w:right w:val="nil"/>
            </w:tcBorders>
            <w:vAlign w:val="bottom"/>
          </w:tcPr>
          <w:p w14:paraId="2C55CF47"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r>
      <w:tr w:rsidR="00267E27" w14:paraId="032694BE" w14:textId="77777777" w:rsidTr="00430E0A">
        <w:trPr>
          <w:trHeight w:val="340"/>
        </w:trPr>
        <w:tc>
          <w:tcPr>
            <w:tcW w:w="4622" w:type="dxa"/>
            <w:gridSpan w:val="3"/>
            <w:tcBorders>
              <w:top w:val="nil"/>
              <w:left w:val="nil"/>
              <w:bottom w:val="nil"/>
              <w:right w:val="nil"/>
            </w:tcBorders>
            <w:vAlign w:val="bottom"/>
          </w:tcPr>
          <w:p w14:paraId="096568EA" w14:textId="77777777" w:rsidR="00267E27" w:rsidRDefault="00267E27" w:rsidP="00267E27">
            <w:pPr>
              <w:autoSpaceDE w:val="0"/>
              <w:autoSpaceDN w:val="0"/>
              <w:adjustRightInd w:val="0"/>
              <w:spacing w:after="0" w:line="240" w:lineRule="auto"/>
              <w:rPr>
                <w:rFonts w:ascii="Arial" w:hAnsi="Arial" w:cs="Arial"/>
                <w:color w:val="000000"/>
                <w:sz w:val="18"/>
                <w:szCs w:val="18"/>
                <w:lang w:eastAsia="tr-TR"/>
              </w:rPr>
            </w:pPr>
            <w:r>
              <w:rPr>
                <w:rFonts w:ascii="Arial" w:hAnsi="Arial" w:cs="Arial"/>
                <w:color w:val="000000"/>
                <w:sz w:val="18"/>
                <w:szCs w:val="18"/>
                <w:lang w:eastAsia="tr-TR"/>
              </w:rPr>
              <w:t>Date: 04/09/18   Time: 10:44</w:t>
            </w:r>
          </w:p>
        </w:tc>
        <w:tc>
          <w:tcPr>
            <w:tcW w:w="1260" w:type="dxa"/>
            <w:tcBorders>
              <w:top w:val="nil"/>
              <w:left w:val="nil"/>
              <w:bottom w:val="nil"/>
              <w:right w:val="nil"/>
            </w:tcBorders>
            <w:vAlign w:val="bottom"/>
          </w:tcPr>
          <w:p w14:paraId="1276987A"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040" w:type="dxa"/>
            <w:tcBorders>
              <w:top w:val="nil"/>
              <w:left w:val="nil"/>
              <w:bottom w:val="nil"/>
              <w:right w:val="nil"/>
            </w:tcBorders>
            <w:vAlign w:val="bottom"/>
          </w:tcPr>
          <w:p w14:paraId="6AC42E06"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r>
      <w:tr w:rsidR="00267E27" w14:paraId="0BB14184" w14:textId="77777777" w:rsidTr="00430E0A">
        <w:trPr>
          <w:trHeight w:val="340"/>
        </w:trPr>
        <w:tc>
          <w:tcPr>
            <w:tcW w:w="4622" w:type="dxa"/>
            <w:gridSpan w:val="3"/>
            <w:tcBorders>
              <w:top w:val="nil"/>
              <w:left w:val="nil"/>
              <w:bottom w:val="nil"/>
              <w:right w:val="nil"/>
            </w:tcBorders>
            <w:vAlign w:val="bottom"/>
          </w:tcPr>
          <w:p w14:paraId="7A24FA89" w14:textId="77777777" w:rsidR="00267E27" w:rsidRDefault="00267E27" w:rsidP="00267E27">
            <w:pPr>
              <w:autoSpaceDE w:val="0"/>
              <w:autoSpaceDN w:val="0"/>
              <w:adjustRightInd w:val="0"/>
              <w:spacing w:after="0" w:line="240" w:lineRule="auto"/>
              <w:rPr>
                <w:rFonts w:ascii="Arial" w:hAnsi="Arial" w:cs="Arial"/>
                <w:color w:val="000000"/>
                <w:sz w:val="18"/>
                <w:szCs w:val="18"/>
                <w:lang w:eastAsia="tr-TR"/>
              </w:rPr>
            </w:pPr>
            <w:r>
              <w:rPr>
                <w:rFonts w:ascii="Arial" w:hAnsi="Arial" w:cs="Arial"/>
                <w:color w:val="000000"/>
                <w:sz w:val="18"/>
                <w:szCs w:val="18"/>
                <w:lang w:eastAsia="tr-TR"/>
              </w:rPr>
              <w:t>Sample: 1981 2018</w:t>
            </w:r>
          </w:p>
        </w:tc>
        <w:tc>
          <w:tcPr>
            <w:tcW w:w="1260" w:type="dxa"/>
            <w:tcBorders>
              <w:top w:val="nil"/>
              <w:left w:val="nil"/>
              <w:bottom w:val="nil"/>
              <w:right w:val="nil"/>
            </w:tcBorders>
            <w:vAlign w:val="bottom"/>
          </w:tcPr>
          <w:p w14:paraId="77AC5ED7"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040" w:type="dxa"/>
            <w:tcBorders>
              <w:top w:val="nil"/>
              <w:left w:val="nil"/>
              <w:bottom w:val="nil"/>
              <w:right w:val="nil"/>
            </w:tcBorders>
            <w:vAlign w:val="bottom"/>
          </w:tcPr>
          <w:p w14:paraId="2ABF65CD"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r>
      <w:tr w:rsidR="00267E27" w14:paraId="710D4227" w14:textId="77777777" w:rsidTr="00430E0A">
        <w:trPr>
          <w:trHeight w:val="340"/>
        </w:trPr>
        <w:tc>
          <w:tcPr>
            <w:tcW w:w="4622" w:type="dxa"/>
            <w:gridSpan w:val="3"/>
            <w:tcBorders>
              <w:top w:val="nil"/>
              <w:left w:val="nil"/>
              <w:bottom w:val="nil"/>
              <w:right w:val="nil"/>
            </w:tcBorders>
            <w:vAlign w:val="bottom"/>
          </w:tcPr>
          <w:p w14:paraId="2A2B28D7" w14:textId="77777777" w:rsidR="00267E27" w:rsidRDefault="00267E27" w:rsidP="00267E27">
            <w:pPr>
              <w:autoSpaceDE w:val="0"/>
              <w:autoSpaceDN w:val="0"/>
              <w:adjustRightInd w:val="0"/>
              <w:spacing w:after="0" w:line="240" w:lineRule="auto"/>
              <w:rPr>
                <w:rFonts w:ascii="Arial" w:hAnsi="Arial" w:cs="Arial"/>
                <w:color w:val="000000"/>
                <w:sz w:val="18"/>
                <w:szCs w:val="18"/>
                <w:lang w:eastAsia="tr-TR"/>
              </w:rPr>
            </w:pPr>
            <w:r>
              <w:rPr>
                <w:rFonts w:ascii="Arial" w:hAnsi="Arial" w:cs="Arial"/>
                <w:color w:val="000000"/>
                <w:sz w:val="18"/>
                <w:szCs w:val="18"/>
                <w:lang w:eastAsia="tr-TR"/>
              </w:rPr>
              <w:t>Included observations: 38</w:t>
            </w:r>
          </w:p>
        </w:tc>
        <w:tc>
          <w:tcPr>
            <w:tcW w:w="1260" w:type="dxa"/>
            <w:tcBorders>
              <w:top w:val="nil"/>
              <w:left w:val="nil"/>
              <w:bottom w:val="nil"/>
              <w:right w:val="nil"/>
            </w:tcBorders>
            <w:vAlign w:val="bottom"/>
          </w:tcPr>
          <w:p w14:paraId="54CA894F"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040" w:type="dxa"/>
            <w:tcBorders>
              <w:top w:val="nil"/>
              <w:left w:val="nil"/>
              <w:bottom w:val="nil"/>
              <w:right w:val="nil"/>
            </w:tcBorders>
            <w:vAlign w:val="bottom"/>
          </w:tcPr>
          <w:p w14:paraId="7902874B"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r>
      <w:tr w:rsidR="00267E27" w14:paraId="34F398C7" w14:textId="77777777" w:rsidTr="00430E0A">
        <w:trPr>
          <w:trHeight w:hRule="exact" w:val="137"/>
        </w:trPr>
        <w:tc>
          <w:tcPr>
            <w:tcW w:w="2213" w:type="dxa"/>
            <w:tcBorders>
              <w:top w:val="nil"/>
              <w:left w:val="nil"/>
              <w:bottom w:val="double" w:sz="6" w:space="2" w:color="auto"/>
              <w:right w:val="nil"/>
            </w:tcBorders>
            <w:vAlign w:val="bottom"/>
          </w:tcPr>
          <w:p w14:paraId="24AFC064"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151" w:type="dxa"/>
            <w:tcBorders>
              <w:top w:val="nil"/>
              <w:left w:val="nil"/>
              <w:bottom w:val="double" w:sz="6" w:space="2" w:color="auto"/>
              <w:right w:val="nil"/>
            </w:tcBorders>
            <w:vAlign w:val="bottom"/>
          </w:tcPr>
          <w:p w14:paraId="0574774D"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259" w:type="dxa"/>
            <w:tcBorders>
              <w:top w:val="nil"/>
              <w:left w:val="nil"/>
              <w:bottom w:val="double" w:sz="6" w:space="2" w:color="auto"/>
              <w:right w:val="nil"/>
            </w:tcBorders>
            <w:vAlign w:val="bottom"/>
          </w:tcPr>
          <w:p w14:paraId="60117693"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260" w:type="dxa"/>
            <w:tcBorders>
              <w:top w:val="nil"/>
              <w:left w:val="nil"/>
              <w:bottom w:val="double" w:sz="6" w:space="2" w:color="auto"/>
              <w:right w:val="nil"/>
            </w:tcBorders>
            <w:vAlign w:val="bottom"/>
          </w:tcPr>
          <w:p w14:paraId="18FEC8AF"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040" w:type="dxa"/>
            <w:tcBorders>
              <w:top w:val="nil"/>
              <w:left w:val="nil"/>
              <w:bottom w:val="double" w:sz="6" w:space="2" w:color="auto"/>
              <w:right w:val="nil"/>
            </w:tcBorders>
            <w:vAlign w:val="bottom"/>
          </w:tcPr>
          <w:p w14:paraId="0165AEE8"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r>
      <w:tr w:rsidR="00267E27" w14:paraId="422952E6" w14:textId="77777777" w:rsidTr="00430E0A">
        <w:trPr>
          <w:trHeight w:hRule="exact" w:val="203"/>
        </w:trPr>
        <w:tc>
          <w:tcPr>
            <w:tcW w:w="2213" w:type="dxa"/>
            <w:tcBorders>
              <w:top w:val="nil"/>
              <w:left w:val="nil"/>
              <w:bottom w:val="nil"/>
              <w:right w:val="nil"/>
            </w:tcBorders>
            <w:vAlign w:val="bottom"/>
          </w:tcPr>
          <w:p w14:paraId="0038E15D"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151" w:type="dxa"/>
            <w:tcBorders>
              <w:top w:val="nil"/>
              <w:left w:val="nil"/>
              <w:bottom w:val="nil"/>
              <w:right w:val="nil"/>
            </w:tcBorders>
            <w:vAlign w:val="bottom"/>
          </w:tcPr>
          <w:p w14:paraId="212A6E50"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259" w:type="dxa"/>
            <w:tcBorders>
              <w:top w:val="nil"/>
              <w:left w:val="nil"/>
              <w:bottom w:val="nil"/>
              <w:right w:val="nil"/>
            </w:tcBorders>
            <w:vAlign w:val="bottom"/>
          </w:tcPr>
          <w:p w14:paraId="73D6B3C3"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260" w:type="dxa"/>
            <w:tcBorders>
              <w:top w:val="nil"/>
              <w:left w:val="nil"/>
              <w:bottom w:val="nil"/>
              <w:right w:val="nil"/>
            </w:tcBorders>
            <w:vAlign w:val="bottom"/>
          </w:tcPr>
          <w:p w14:paraId="0EBB355E"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040" w:type="dxa"/>
            <w:tcBorders>
              <w:top w:val="nil"/>
              <w:left w:val="nil"/>
              <w:bottom w:val="nil"/>
              <w:right w:val="nil"/>
            </w:tcBorders>
            <w:vAlign w:val="bottom"/>
          </w:tcPr>
          <w:p w14:paraId="3EFB1A36"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r>
      <w:tr w:rsidR="00267E27" w14:paraId="698BEC89" w14:textId="77777777" w:rsidTr="00430E0A">
        <w:trPr>
          <w:trHeight w:val="340"/>
        </w:trPr>
        <w:tc>
          <w:tcPr>
            <w:tcW w:w="2213" w:type="dxa"/>
            <w:tcBorders>
              <w:top w:val="nil"/>
              <w:left w:val="nil"/>
              <w:bottom w:val="nil"/>
              <w:right w:val="nil"/>
            </w:tcBorders>
            <w:vAlign w:val="bottom"/>
          </w:tcPr>
          <w:p w14:paraId="465E0DC2"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r>
              <w:rPr>
                <w:rFonts w:ascii="Arial" w:hAnsi="Arial" w:cs="Arial"/>
                <w:color w:val="000000"/>
                <w:sz w:val="18"/>
                <w:szCs w:val="18"/>
                <w:lang w:eastAsia="tr-TR"/>
              </w:rPr>
              <w:t>Variable</w:t>
            </w:r>
          </w:p>
        </w:tc>
        <w:tc>
          <w:tcPr>
            <w:tcW w:w="1151" w:type="dxa"/>
            <w:tcBorders>
              <w:top w:val="nil"/>
              <w:left w:val="nil"/>
              <w:bottom w:val="nil"/>
              <w:right w:val="nil"/>
            </w:tcBorders>
            <w:vAlign w:val="bottom"/>
          </w:tcPr>
          <w:p w14:paraId="21429AE7" w14:textId="77777777" w:rsidR="00267E27" w:rsidRDefault="00267E27" w:rsidP="00267E27">
            <w:pPr>
              <w:autoSpaceDE w:val="0"/>
              <w:autoSpaceDN w:val="0"/>
              <w:adjustRightInd w:val="0"/>
              <w:spacing w:after="0" w:line="240" w:lineRule="auto"/>
              <w:ind w:right="10"/>
              <w:jc w:val="right"/>
              <w:rPr>
                <w:rFonts w:ascii="Arial" w:hAnsi="Arial" w:cs="Arial"/>
                <w:color w:val="000000"/>
                <w:sz w:val="18"/>
                <w:szCs w:val="18"/>
                <w:lang w:eastAsia="tr-TR"/>
              </w:rPr>
            </w:pPr>
            <w:r>
              <w:rPr>
                <w:rFonts w:ascii="Arial" w:hAnsi="Arial" w:cs="Arial"/>
                <w:color w:val="000000"/>
                <w:sz w:val="18"/>
                <w:szCs w:val="18"/>
                <w:lang w:eastAsia="tr-TR"/>
              </w:rPr>
              <w:t>Coefficient</w:t>
            </w:r>
          </w:p>
        </w:tc>
        <w:tc>
          <w:tcPr>
            <w:tcW w:w="1259" w:type="dxa"/>
            <w:tcBorders>
              <w:top w:val="nil"/>
              <w:left w:val="nil"/>
              <w:bottom w:val="nil"/>
              <w:right w:val="nil"/>
            </w:tcBorders>
            <w:vAlign w:val="bottom"/>
          </w:tcPr>
          <w:p w14:paraId="133D5814" w14:textId="77777777" w:rsidR="00267E27" w:rsidRDefault="00267E27" w:rsidP="00267E27">
            <w:pPr>
              <w:autoSpaceDE w:val="0"/>
              <w:autoSpaceDN w:val="0"/>
              <w:adjustRightInd w:val="0"/>
              <w:spacing w:after="0" w:line="240" w:lineRule="auto"/>
              <w:ind w:right="10"/>
              <w:jc w:val="right"/>
              <w:rPr>
                <w:rFonts w:ascii="Arial" w:hAnsi="Arial" w:cs="Arial"/>
                <w:color w:val="000000"/>
                <w:sz w:val="18"/>
                <w:szCs w:val="18"/>
                <w:lang w:eastAsia="tr-TR"/>
              </w:rPr>
            </w:pPr>
            <w:r>
              <w:rPr>
                <w:rFonts w:ascii="Arial" w:hAnsi="Arial" w:cs="Arial"/>
                <w:color w:val="000000"/>
                <w:sz w:val="18"/>
                <w:szCs w:val="18"/>
                <w:lang w:eastAsia="tr-TR"/>
              </w:rPr>
              <w:t>Std. Error</w:t>
            </w:r>
          </w:p>
        </w:tc>
        <w:tc>
          <w:tcPr>
            <w:tcW w:w="1260" w:type="dxa"/>
            <w:tcBorders>
              <w:top w:val="nil"/>
              <w:left w:val="nil"/>
              <w:bottom w:val="nil"/>
              <w:right w:val="nil"/>
            </w:tcBorders>
            <w:vAlign w:val="bottom"/>
          </w:tcPr>
          <w:p w14:paraId="3368A7AC" w14:textId="77777777" w:rsidR="00267E27" w:rsidRDefault="00267E27" w:rsidP="00267E27">
            <w:pPr>
              <w:autoSpaceDE w:val="0"/>
              <w:autoSpaceDN w:val="0"/>
              <w:adjustRightInd w:val="0"/>
              <w:spacing w:after="0" w:line="240" w:lineRule="auto"/>
              <w:ind w:right="10"/>
              <w:jc w:val="right"/>
              <w:rPr>
                <w:rFonts w:ascii="Arial" w:hAnsi="Arial" w:cs="Arial"/>
                <w:color w:val="000000"/>
                <w:sz w:val="18"/>
                <w:szCs w:val="18"/>
                <w:lang w:eastAsia="tr-TR"/>
              </w:rPr>
            </w:pPr>
            <w:r>
              <w:rPr>
                <w:rFonts w:ascii="Arial" w:hAnsi="Arial" w:cs="Arial"/>
                <w:color w:val="000000"/>
                <w:sz w:val="18"/>
                <w:szCs w:val="18"/>
                <w:lang w:eastAsia="tr-TR"/>
              </w:rPr>
              <w:t>t-Statistic</w:t>
            </w:r>
          </w:p>
        </w:tc>
        <w:tc>
          <w:tcPr>
            <w:tcW w:w="1040" w:type="dxa"/>
            <w:tcBorders>
              <w:top w:val="nil"/>
              <w:left w:val="nil"/>
              <w:bottom w:val="nil"/>
              <w:right w:val="nil"/>
            </w:tcBorders>
            <w:vAlign w:val="bottom"/>
          </w:tcPr>
          <w:p w14:paraId="50F531FF" w14:textId="77777777" w:rsidR="00267E27" w:rsidRDefault="00267E27" w:rsidP="00267E27">
            <w:pPr>
              <w:autoSpaceDE w:val="0"/>
              <w:autoSpaceDN w:val="0"/>
              <w:adjustRightInd w:val="0"/>
              <w:spacing w:after="0" w:line="240" w:lineRule="auto"/>
              <w:ind w:right="10"/>
              <w:jc w:val="right"/>
              <w:rPr>
                <w:rFonts w:ascii="Arial" w:hAnsi="Arial" w:cs="Arial"/>
                <w:color w:val="000000"/>
                <w:sz w:val="18"/>
                <w:szCs w:val="18"/>
                <w:lang w:eastAsia="tr-TR"/>
              </w:rPr>
            </w:pPr>
            <w:r>
              <w:rPr>
                <w:rFonts w:ascii="Arial" w:hAnsi="Arial" w:cs="Arial"/>
                <w:color w:val="000000"/>
                <w:sz w:val="18"/>
                <w:szCs w:val="18"/>
                <w:lang w:eastAsia="tr-TR"/>
              </w:rPr>
              <w:t>Prob.  </w:t>
            </w:r>
          </w:p>
        </w:tc>
      </w:tr>
      <w:tr w:rsidR="00267E27" w14:paraId="0A1BA836" w14:textId="77777777" w:rsidTr="00430E0A">
        <w:trPr>
          <w:trHeight w:hRule="exact" w:val="137"/>
        </w:trPr>
        <w:tc>
          <w:tcPr>
            <w:tcW w:w="2213" w:type="dxa"/>
            <w:tcBorders>
              <w:top w:val="nil"/>
              <w:left w:val="nil"/>
              <w:bottom w:val="double" w:sz="6" w:space="2" w:color="auto"/>
              <w:right w:val="nil"/>
            </w:tcBorders>
            <w:vAlign w:val="bottom"/>
          </w:tcPr>
          <w:p w14:paraId="37FE2900"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151" w:type="dxa"/>
            <w:tcBorders>
              <w:top w:val="nil"/>
              <w:left w:val="nil"/>
              <w:bottom w:val="double" w:sz="6" w:space="2" w:color="auto"/>
              <w:right w:val="nil"/>
            </w:tcBorders>
            <w:vAlign w:val="bottom"/>
          </w:tcPr>
          <w:p w14:paraId="2C77A7B0"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259" w:type="dxa"/>
            <w:tcBorders>
              <w:top w:val="nil"/>
              <w:left w:val="nil"/>
              <w:bottom w:val="double" w:sz="6" w:space="2" w:color="auto"/>
              <w:right w:val="nil"/>
            </w:tcBorders>
            <w:vAlign w:val="bottom"/>
          </w:tcPr>
          <w:p w14:paraId="0568D7BE"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260" w:type="dxa"/>
            <w:tcBorders>
              <w:top w:val="nil"/>
              <w:left w:val="nil"/>
              <w:bottom w:val="double" w:sz="6" w:space="2" w:color="auto"/>
              <w:right w:val="nil"/>
            </w:tcBorders>
            <w:vAlign w:val="bottom"/>
          </w:tcPr>
          <w:p w14:paraId="22294E78"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040" w:type="dxa"/>
            <w:tcBorders>
              <w:top w:val="nil"/>
              <w:left w:val="nil"/>
              <w:bottom w:val="double" w:sz="6" w:space="2" w:color="auto"/>
              <w:right w:val="nil"/>
            </w:tcBorders>
            <w:vAlign w:val="bottom"/>
          </w:tcPr>
          <w:p w14:paraId="25B41F25"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r>
      <w:tr w:rsidR="00267E27" w14:paraId="7394371F" w14:textId="77777777" w:rsidTr="00430E0A">
        <w:trPr>
          <w:trHeight w:hRule="exact" w:val="203"/>
        </w:trPr>
        <w:tc>
          <w:tcPr>
            <w:tcW w:w="2213" w:type="dxa"/>
            <w:tcBorders>
              <w:top w:val="nil"/>
              <w:left w:val="nil"/>
              <w:bottom w:val="nil"/>
              <w:right w:val="nil"/>
            </w:tcBorders>
            <w:vAlign w:val="bottom"/>
          </w:tcPr>
          <w:p w14:paraId="6210C3F5"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151" w:type="dxa"/>
            <w:tcBorders>
              <w:top w:val="nil"/>
              <w:left w:val="nil"/>
              <w:bottom w:val="nil"/>
              <w:right w:val="nil"/>
            </w:tcBorders>
            <w:vAlign w:val="bottom"/>
          </w:tcPr>
          <w:p w14:paraId="383A6B84"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259" w:type="dxa"/>
            <w:tcBorders>
              <w:top w:val="nil"/>
              <w:left w:val="nil"/>
              <w:bottom w:val="nil"/>
              <w:right w:val="nil"/>
            </w:tcBorders>
            <w:vAlign w:val="bottom"/>
          </w:tcPr>
          <w:p w14:paraId="343B74CE"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260" w:type="dxa"/>
            <w:tcBorders>
              <w:top w:val="nil"/>
              <w:left w:val="nil"/>
              <w:bottom w:val="nil"/>
              <w:right w:val="nil"/>
            </w:tcBorders>
            <w:vAlign w:val="bottom"/>
          </w:tcPr>
          <w:p w14:paraId="67FCD21C"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040" w:type="dxa"/>
            <w:tcBorders>
              <w:top w:val="nil"/>
              <w:left w:val="nil"/>
              <w:bottom w:val="nil"/>
              <w:right w:val="nil"/>
            </w:tcBorders>
            <w:vAlign w:val="bottom"/>
          </w:tcPr>
          <w:p w14:paraId="69155CC1"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r>
      <w:tr w:rsidR="00267E27" w14:paraId="74DECB19" w14:textId="77777777" w:rsidTr="00430E0A">
        <w:trPr>
          <w:trHeight w:val="340"/>
        </w:trPr>
        <w:tc>
          <w:tcPr>
            <w:tcW w:w="2213" w:type="dxa"/>
            <w:tcBorders>
              <w:top w:val="nil"/>
              <w:left w:val="nil"/>
              <w:bottom w:val="nil"/>
              <w:right w:val="nil"/>
            </w:tcBorders>
            <w:vAlign w:val="bottom"/>
          </w:tcPr>
          <w:p w14:paraId="18138664"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r>
              <w:rPr>
                <w:rFonts w:ascii="Arial" w:hAnsi="Arial" w:cs="Arial"/>
                <w:color w:val="000000"/>
                <w:sz w:val="18"/>
                <w:szCs w:val="18"/>
                <w:lang w:eastAsia="tr-TR"/>
              </w:rPr>
              <w:t>C</w:t>
            </w:r>
          </w:p>
        </w:tc>
        <w:tc>
          <w:tcPr>
            <w:tcW w:w="1151" w:type="dxa"/>
            <w:tcBorders>
              <w:top w:val="nil"/>
              <w:left w:val="nil"/>
              <w:bottom w:val="nil"/>
              <w:right w:val="nil"/>
            </w:tcBorders>
            <w:vAlign w:val="bottom"/>
          </w:tcPr>
          <w:p w14:paraId="401773FC" w14:textId="77777777" w:rsidR="00267E27" w:rsidRPr="00267E27" w:rsidRDefault="00267E27" w:rsidP="00267E27">
            <w:pPr>
              <w:autoSpaceDE w:val="0"/>
              <w:autoSpaceDN w:val="0"/>
              <w:adjustRightInd w:val="0"/>
              <w:spacing w:after="0" w:line="240" w:lineRule="auto"/>
              <w:ind w:right="10"/>
              <w:jc w:val="right"/>
              <w:rPr>
                <w:rFonts w:ascii="Arial" w:hAnsi="Arial" w:cs="Arial"/>
                <w:color w:val="000000"/>
                <w:sz w:val="18"/>
                <w:szCs w:val="18"/>
                <w:highlight w:val="cyan"/>
                <w:lang w:eastAsia="tr-TR"/>
              </w:rPr>
            </w:pPr>
            <w:r w:rsidRPr="00267E27">
              <w:rPr>
                <w:rFonts w:ascii="Arial" w:hAnsi="Arial" w:cs="Arial"/>
                <w:color w:val="000000"/>
                <w:sz w:val="18"/>
                <w:szCs w:val="18"/>
                <w:highlight w:val="cyan"/>
                <w:lang w:eastAsia="tr-TR"/>
              </w:rPr>
              <w:t>2.239082</w:t>
            </w:r>
          </w:p>
        </w:tc>
        <w:tc>
          <w:tcPr>
            <w:tcW w:w="1259" w:type="dxa"/>
            <w:tcBorders>
              <w:top w:val="nil"/>
              <w:left w:val="nil"/>
              <w:bottom w:val="nil"/>
              <w:right w:val="nil"/>
            </w:tcBorders>
            <w:vAlign w:val="bottom"/>
          </w:tcPr>
          <w:p w14:paraId="5EC9533A" w14:textId="77777777" w:rsidR="00267E27" w:rsidRDefault="00267E27" w:rsidP="00267E27">
            <w:pPr>
              <w:autoSpaceDE w:val="0"/>
              <w:autoSpaceDN w:val="0"/>
              <w:adjustRightInd w:val="0"/>
              <w:spacing w:after="0" w:line="240" w:lineRule="auto"/>
              <w:ind w:right="10"/>
              <w:jc w:val="right"/>
              <w:rPr>
                <w:rFonts w:ascii="Arial" w:hAnsi="Arial" w:cs="Arial"/>
                <w:color w:val="000000"/>
                <w:sz w:val="18"/>
                <w:szCs w:val="18"/>
                <w:lang w:eastAsia="tr-TR"/>
              </w:rPr>
            </w:pPr>
            <w:r>
              <w:rPr>
                <w:rFonts w:ascii="Arial" w:hAnsi="Arial" w:cs="Arial"/>
                <w:color w:val="000000"/>
                <w:sz w:val="18"/>
                <w:szCs w:val="18"/>
                <w:lang w:eastAsia="tr-TR"/>
              </w:rPr>
              <w:t>0.854313</w:t>
            </w:r>
          </w:p>
        </w:tc>
        <w:tc>
          <w:tcPr>
            <w:tcW w:w="1260" w:type="dxa"/>
            <w:tcBorders>
              <w:top w:val="nil"/>
              <w:left w:val="nil"/>
              <w:bottom w:val="nil"/>
              <w:right w:val="nil"/>
            </w:tcBorders>
            <w:vAlign w:val="bottom"/>
          </w:tcPr>
          <w:p w14:paraId="6C8AB940" w14:textId="77777777" w:rsidR="00267E27" w:rsidRPr="00267E27" w:rsidRDefault="00267E27" w:rsidP="00267E27">
            <w:pPr>
              <w:autoSpaceDE w:val="0"/>
              <w:autoSpaceDN w:val="0"/>
              <w:adjustRightInd w:val="0"/>
              <w:spacing w:after="0" w:line="240" w:lineRule="auto"/>
              <w:ind w:right="10"/>
              <w:jc w:val="right"/>
              <w:rPr>
                <w:rFonts w:ascii="Arial" w:hAnsi="Arial" w:cs="Arial"/>
                <w:color w:val="000000"/>
                <w:sz w:val="18"/>
                <w:szCs w:val="18"/>
                <w:highlight w:val="yellow"/>
                <w:lang w:eastAsia="tr-TR"/>
              </w:rPr>
            </w:pPr>
            <w:r w:rsidRPr="00267E27">
              <w:rPr>
                <w:rFonts w:ascii="Arial" w:hAnsi="Arial" w:cs="Arial"/>
                <w:color w:val="000000"/>
                <w:sz w:val="18"/>
                <w:szCs w:val="18"/>
                <w:highlight w:val="yellow"/>
                <w:lang w:eastAsia="tr-TR"/>
              </w:rPr>
              <w:t>2.620915</w:t>
            </w:r>
          </w:p>
        </w:tc>
        <w:tc>
          <w:tcPr>
            <w:tcW w:w="1040" w:type="dxa"/>
            <w:tcBorders>
              <w:top w:val="nil"/>
              <w:left w:val="nil"/>
              <w:bottom w:val="nil"/>
              <w:right w:val="nil"/>
            </w:tcBorders>
            <w:vAlign w:val="bottom"/>
          </w:tcPr>
          <w:p w14:paraId="20F1BCA5" w14:textId="77777777" w:rsidR="00267E27" w:rsidRDefault="00267E27" w:rsidP="00267E27">
            <w:pPr>
              <w:autoSpaceDE w:val="0"/>
              <w:autoSpaceDN w:val="0"/>
              <w:adjustRightInd w:val="0"/>
              <w:spacing w:after="0" w:line="240" w:lineRule="auto"/>
              <w:ind w:right="10"/>
              <w:jc w:val="right"/>
              <w:rPr>
                <w:rFonts w:ascii="Arial" w:hAnsi="Arial" w:cs="Arial"/>
                <w:color w:val="000000"/>
                <w:sz w:val="18"/>
                <w:szCs w:val="18"/>
                <w:lang w:eastAsia="tr-TR"/>
              </w:rPr>
            </w:pPr>
            <w:r>
              <w:rPr>
                <w:rFonts w:ascii="Arial" w:hAnsi="Arial" w:cs="Arial"/>
                <w:color w:val="000000"/>
                <w:sz w:val="18"/>
                <w:szCs w:val="18"/>
                <w:lang w:eastAsia="tr-TR"/>
              </w:rPr>
              <w:t>0.0128</w:t>
            </w:r>
          </w:p>
        </w:tc>
      </w:tr>
      <w:tr w:rsidR="00267E27" w14:paraId="2933F263" w14:textId="77777777" w:rsidTr="00430E0A">
        <w:trPr>
          <w:trHeight w:val="340"/>
        </w:trPr>
        <w:tc>
          <w:tcPr>
            <w:tcW w:w="2213" w:type="dxa"/>
            <w:tcBorders>
              <w:top w:val="nil"/>
              <w:left w:val="nil"/>
              <w:bottom w:val="nil"/>
              <w:right w:val="nil"/>
            </w:tcBorders>
            <w:vAlign w:val="bottom"/>
          </w:tcPr>
          <w:p w14:paraId="22227106"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r>
              <w:rPr>
                <w:rFonts w:ascii="Arial" w:hAnsi="Arial" w:cs="Arial"/>
                <w:color w:val="000000"/>
                <w:sz w:val="18"/>
                <w:szCs w:val="18"/>
                <w:lang w:eastAsia="tr-TR"/>
              </w:rPr>
              <w:t>UNEMPLOYMENT_RATE</w:t>
            </w:r>
          </w:p>
        </w:tc>
        <w:tc>
          <w:tcPr>
            <w:tcW w:w="1151" w:type="dxa"/>
            <w:tcBorders>
              <w:top w:val="nil"/>
              <w:left w:val="nil"/>
              <w:bottom w:val="nil"/>
              <w:right w:val="nil"/>
            </w:tcBorders>
            <w:vAlign w:val="bottom"/>
          </w:tcPr>
          <w:p w14:paraId="1E56BF3C" w14:textId="77777777" w:rsidR="00267E27" w:rsidRPr="00267E27" w:rsidRDefault="00267E27" w:rsidP="00267E27">
            <w:pPr>
              <w:autoSpaceDE w:val="0"/>
              <w:autoSpaceDN w:val="0"/>
              <w:adjustRightInd w:val="0"/>
              <w:spacing w:after="0" w:line="240" w:lineRule="auto"/>
              <w:ind w:right="10"/>
              <w:jc w:val="right"/>
              <w:rPr>
                <w:rFonts w:ascii="Arial" w:hAnsi="Arial" w:cs="Arial"/>
                <w:color w:val="000000"/>
                <w:sz w:val="18"/>
                <w:szCs w:val="18"/>
                <w:highlight w:val="cyan"/>
                <w:lang w:eastAsia="tr-TR"/>
              </w:rPr>
            </w:pPr>
            <w:r w:rsidRPr="00267E27">
              <w:rPr>
                <w:rFonts w:ascii="Arial" w:hAnsi="Arial" w:cs="Arial"/>
                <w:color w:val="000000"/>
                <w:sz w:val="18"/>
                <w:szCs w:val="18"/>
                <w:highlight w:val="cyan"/>
                <w:lang w:eastAsia="tr-TR"/>
              </w:rPr>
              <w:t>-0.406443</w:t>
            </w:r>
          </w:p>
        </w:tc>
        <w:tc>
          <w:tcPr>
            <w:tcW w:w="1259" w:type="dxa"/>
            <w:tcBorders>
              <w:top w:val="nil"/>
              <w:left w:val="nil"/>
              <w:bottom w:val="nil"/>
              <w:right w:val="nil"/>
            </w:tcBorders>
            <w:vAlign w:val="bottom"/>
          </w:tcPr>
          <w:p w14:paraId="00F3224A" w14:textId="77777777" w:rsidR="00267E27" w:rsidRDefault="00267E27" w:rsidP="00267E27">
            <w:pPr>
              <w:autoSpaceDE w:val="0"/>
              <w:autoSpaceDN w:val="0"/>
              <w:adjustRightInd w:val="0"/>
              <w:spacing w:after="0" w:line="240" w:lineRule="auto"/>
              <w:ind w:right="10"/>
              <w:jc w:val="right"/>
              <w:rPr>
                <w:rFonts w:ascii="Arial" w:hAnsi="Arial" w:cs="Arial"/>
                <w:color w:val="000000"/>
                <w:sz w:val="18"/>
                <w:szCs w:val="18"/>
                <w:lang w:eastAsia="tr-TR"/>
              </w:rPr>
            </w:pPr>
            <w:r>
              <w:rPr>
                <w:rFonts w:ascii="Arial" w:hAnsi="Arial" w:cs="Arial"/>
                <w:color w:val="000000"/>
                <w:sz w:val="18"/>
                <w:szCs w:val="18"/>
                <w:lang w:eastAsia="tr-TR"/>
              </w:rPr>
              <w:t>0.132354</w:t>
            </w:r>
          </w:p>
        </w:tc>
        <w:tc>
          <w:tcPr>
            <w:tcW w:w="1260" w:type="dxa"/>
            <w:tcBorders>
              <w:top w:val="nil"/>
              <w:left w:val="nil"/>
              <w:bottom w:val="nil"/>
              <w:right w:val="nil"/>
            </w:tcBorders>
            <w:vAlign w:val="bottom"/>
          </w:tcPr>
          <w:p w14:paraId="0A771AEC" w14:textId="77777777" w:rsidR="00267E27" w:rsidRPr="00267E27" w:rsidRDefault="00267E27" w:rsidP="00267E27">
            <w:pPr>
              <w:autoSpaceDE w:val="0"/>
              <w:autoSpaceDN w:val="0"/>
              <w:adjustRightInd w:val="0"/>
              <w:spacing w:after="0" w:line="240" w:lineRule="auto"/>
              <w:ind w:right="10"/>
              <w:jc w:val="right"/>
              <w:rPr>
                <w:rFonts w:ascii="Arial" w:hAnsi="Arial" w:cs="Arial"/>
                <w:color w:val="000000"/>
                <w:sz w:val="18"/>
                <w:szCs w:val="18"/>
                <w:highlight w:val="yellow"/>
                <w:lang w:eastAsia="tr-TR"/>
              </w:rPr>
            </w:pPr>
            <w:r w:rsidRPr="00267E27">
              <w:rPr>
                <w:rFonts w:ascii="Arial" w:hAnsi="Arial" w:cs="Arial"/>
                <w:color w:val="000000"/>
                <w:sz w:val="18"/>
                <w:szCs w:val="18"/>
                <w:highlight w:val="yellow"/>
                <w:lang w:eastAsia="tr-TR"/>
              </w:rPr>
              <w:t>-3.070881</w:t>
            </w:r>
          </w:p>
        </w:tc>
        <w:tc>
          <w:tcPr>
            <w:tcW w:w="1040" w:type="dxa"/>
            <w:tcBorders>
              <w:top w:val="nil"/>
              <w:left w:val="nil"/>
              <w:bottom w:val="nil"/>
              <w:right w:val="nil"/>
            </w:tcBorders>
            <w:vAlign w:val="bottom"/>
          </w:tcPr>
          <w:p w14:paraId="16507F65" w14:textId="77777777" w:rsidR="00267E27" w:rsidRDefault="00267E27" w:rsidP="00267E27">
            <w:pPr>
              <w:autoSpaceDE w:val="0"/>
              <w:autoSpaceDN w:val="0"/>
              <w:adjustRightInd w:val="0"/>
              <w:spacing w:after="0" w:line="240" w:lineRule="auto"/>
              <w:ind w:right="10"/>
              <w:jc w:val="right"/>
              <w:rPr>
                <w:rFonts w:ascii="Arial" w:hAnsi="Arial" w:cs="Arial"/>
                <w:color w:val="000000"/>
                <w:sz w:val="18"/>
                <w:szCs w:val="18"/>
                <w:lang w:eastAsia="tr-TR"/>
              </w:rPr>
            </w:pPr>
            <w:r>
              <w:rPr>
                <w:rFonts w:ascii="Arial" w:hAnsi="Arial" w:cs="Arial"/>
                <w:color w:val="000000"/>
                <w:sz w:val="18"/>
                <w:szCs w:val="18"/>
                <w:lang w:eastAsia="tr-TR"/>
              </w:rPr>
              <w:t>0.0040</w:t>
            </w:r>
          </w:p>
        </w:tc>
      </w:tr>
      <w:tr w:rsidR="00267E27" w14:paraId="62808791" w14:textId="77777777" w:rsidTr="00430E0A">
        <w:trPr>
          <w:trHeight w:hRule="exact" w:val="137"/>
        </w:trPr>
        <w:tc>
          <w:tcPr>
            <w:tcW w:w="2213" w:type="dxa"/>
            <w:tcBorders>
              <w:top w:val="nil"/>
              <w:left w:val="nil"/>
              <w:bottom w:val="double" w:sz="6" w:space="2" w:color="auto"/>
              <w:right w:val="nil"/>
            </w:tcBorders>
            <w:vAlign w:val="bottom"/>
          </w:tcPr>
          <w:p w14:paraId="48E693FF"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151" w:type="dxa"/>
            <w:tcBorders>
              <w:top w:val="nil"/>
              <w:left w:val="nil"/>
              <w:bottom w:val="double" w:sz="6" w:space="2" w:color="auto"/>
              <w:right w:val="nil"/>
            </w:tcBorders>
            <w:vAlign w:val="bottom"/>
          </w:tcPr>
          <w:p w14:paraId="50C87F88"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259" w:type="dxa"/>
            <w:tcBorders>
              <w:top w:val="nil"/>
              <w:left w:val="nil"/>
              <w:bottom w:val="double" w:sz="6" w:space="2" w:color="auto"/>
              <w:right w:val="nil"/>
            </w:tcBorders>
            <w:vAlign w:val="bottom"/>
          </w:tcPr>
          <w:p w14:paraId="36D15721"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260" w:type="dxa"/>
            <w:tcBorders>
              <w:top w:val="nil"/>
              <w:left w:val="nil"/>
              <w:bottom w:val="double" w:sz="6" w:space="2" w:color="auto"/>
              <w:right w:val="nil"/>
            </w:tcBorders>
            <w:vAlign w:val="bottom"/>
          </w:tcPr>
          <w:p w14:paraId="180854D9"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040" w:type="dxa"/>
            <w:tcBorders>
              <w:top w:val="nil"/>
              <w:left w:val="nil"/>
              <w:bottom w:val="double" w:sz="6" w:space="2" w:color="auto"/>
              <w:right w:val="nil"/>
            </w:tcBorders>
            <w:vAlign w:val="bottom"/>
          </w:tcPr>
          <w:p w14:paraId="12ABC3BB"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r>
      <w:tr w:rsidR="00267E27" w14:paraId="39FF307A" w14:textId="77777777" w:rsidTr="00430E0A">
        <w:trPr>
          <w:trHeight w:hRule="exact" w:val="203"/>
        </w:trPr>
        <w:tc>
          <w:tcPr>
            <w:tcW w:w="2213" w:type="dxa"/>
            <w:tcBorders>
              <w:top w:val="nil"/>
              <w:left w:val="nil"/>
              <w:bottom w:val="nil"/>
              <w:right w:val="nil"/>
            </w:tcBorders>
            <w:vAlign w:val="bottom"/>
          </w:tcPr>
          <w:p w14:paraId="77DDAD13"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151" w:type="dxa"/>
            <w:tcBorders>
              <w:top w:val="nil"/>
              <w:left w:val="nil"/>
              <w:bottom w:val="nil"/>
              <w:right w:val="nil"/>
            </w:tcBorders>
            <w:vAlign w:val="bottom"/>
          </w:tcPr>
          <w:p w14:paraId="0E45A538"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259" w:type="dxa"/>
            <w:tcBorders>
              <w:top w:val="nil"/>
              <w:left w:val="nil"/>
              <w:bottom w:val="nil"/>
              <w:right w:val="nil"/>
            </w:tcBorders>
            <w:vAlign w:val="bottom"/>
          </w:tcPr>
          <w:p w14:paraId="20E01DCD"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260" w:type="dxa"/>
            <w:tcBorders>
              <w:top w:val="nil"/>
              <w:left w:val="nil"/>
              <w:bottom w:val="nil"/>
              <w:right w:val="nil"/>
            </w:tcBorders>
            <w:vAlign w:val="bottom"/>
          </w:tcPr>
          <w:p w14:paraId="50E40DC0"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040" w:type="dxa"/>
            <w:tcBorders>
              <w:top w:val="nil"/>
              <w:left w:val="nil"/>
              <w:bottom w:val="nil"/>
              <w:right w:val="nil"/>
            </w:tcBorders>
            <w:vAlign w:val="bottom"/>
          </w:tcPr>
          <w:p w14:paraId="57F05524"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r>
      <w:tr w:rsidR="00267E27" w14:paraId="46FED7E3" w14:textId="77777777" w:rsidTr="00430E0A">
        <w:trPr>
          <w:trHeight w:val="340"/>
        </w:trPr>
        <w:tc>
          <w:tcPr>
            <w:tcW w:w="2213" w:type="dxa"/>
            <w:tcBorders>
              <w:top w:val="nil"/>
              <w:left w:val="nil"/>
              <w:bottom w:val="nil"/>
              <w:right w:val="nil"/>
            </w:tcBorders>
            <w:vAlign w:val="bottom"/>
          </w:tcPr>
          <w:p w14:paraId="0DF38F77" w14:textId="77777777" w:rsidR="00267E27" w:rsidRDefault="00267E27" w:rsidP="00267E27">
            <w:pPr>
              <w:autoSpaceDE w:val="0"/>
              <w:autoSpaceDN w:val="0"/>
              <w:adjustRightInd w:val="0"/>
              <w:spacing w:after="0" w:line="240" w:lineRule="auto"/>
              <w:rPr>
                <w:rFonts w:ascii="Arial" w:hAnsi="Arial" w:cs="Arial"/>
                <w:color w:val="000000"/>
                <w:sz w:val="18"/>
                <w:szCs w:val="18"/>
                <w:lang w:eastAsia="tr-TR"/>
              </w:rPr>
            </w:pPr>
            <w:r>
              <w:rPr>
                <w:rFonts w:ascii="Arial" w:hAnsi="Arial" w:cs="Arial"/>
                <w:color w:val="000000"/>
                <w:sz w:val="18"/>
                <w:szCs w:val="18"/>
                <w:lang w:eastAsia="tr-TR"/>
              </w:rPr>
              <w:t>R-squared</w:t>
            </w:r>
          </w:p>
        </w:tc>
        <w:tc>
          <w:tcPr>
            <w:tcW w:w="1151" w:type="dxa"/>
            <w:tcBorders>
              <w:top w:val="nil"/>
              <w:left w:val="nil"/>
              <w:bottom w:val="nil"/>
              <w:right w:val="nil"/>
            </w:tcBorders>
            <w:vAlign w:val="bottom"/>
          </w:tcPr>
          <w:p w14:paraId="53D38539" w14:textId="77777777" w:rsidR="00267E27" w:rsidRDefault="00267E27" w:rsidP="00267E27">
            <w:pPr>
              <w:autoSpaceDE w:val="0"/>
              <w:autoSpaceDN w:val="0"/>
              <w:adjustRightInd w:val="0"/>
              <w:spacing w:after="0" w:line="240" w:lineRule="auto"/>
              <w:ind w:right="10"/>
              <w:jc w:val="right"/>
              <w:rPr>
                <w:rFonts w:ascii="Arial" w:hAnsi="Arial" w:cs="Arial"/>
                <w:color w:val="000000"/>
                <w:sz w:val="18"/>
                <w:szCs w:val="18"/>
                <w:lang w:eastAsia="tr-TR"/>
              </w:rPr>
            </w:pPr>
            <w:r>
              <w:rPr>
                <w:rFonts w:ascii="Arial" w:hAnsi="Arial" w:cs="Arial"/>
                <w:color w:val="000000"/>
                <w:sz w:val="18"/>
                <w:szCs w:val="18"/>
                <w:lang w:eastAsia="tr-TR"/>
              </w:rPr>
              <w:t>0.207577</w:t>
            </w:r>
          </w:p>
        </w:tc>
        <w:tc>
          <w:tcPr>
            <w:tcW w:w="2518" w:type="dxa"/>
            <w:gridSpan w:val="2"/>
            <w:tcBorders>
              <w:top w:val="nil"/>
              <w:left w:val="nil"/>
              <w:bottom w:val="nil"/>
              <w:right w:val="nil"/>
            </w:tcBorders>
            <w:vAlign w:val="bottom"/>
          </w:tcPr>
          <w:p w14:paraId="74AAB000" w14:textId="77777777" w:rsidR="00267E27" w:rsidRDefault="00267E27" w:rsidP="00267E27">
            <w:pPr>
              <w:autoSpaceDE w:val="0"/>
              <w:autoSpaceDN w:val="0"/>
              <w:adjustRightInd w:val="0"/>
              <w:spacing w:after="0" w:line="240" w:lineRule="auto"/>
              <w:ind w:right="10"/>
              <w:rPr>
                <w:rFonts w:ascii="Arial" w:hAnsi="Arial" w:cs="Arial"/>
                <w:color w:val="000000"/>
                <w:sz w:val="18"/>
                <w:szCs w:val="18"/>
                <w:lang w:eastAsia="tr-TR"/>
              </w:rPr>
            </w:pPr>
            <w:r>
              <w:rPr>
                <w:rFonts w:ascii="Arial" w:hAnsi="Arial" w:cs="Arial"/>
                <w:color w:val="000000"/>
                <w:sz w:val="18"/>
                <w:szCs w:val="18"/>
                <w:lang w:eastAsia="tr-TR"/>
              </w:rPr>
              <w:t>    Mean dependent var</w:t>
            </w:r>
          </w:p>
        </w:tc>
        <w:tc>
          <w:tcPr>
            <w:tcW w:w="1040" w:type="dxa"/>
            <w:tcBorders>
              <w:top w:val="nil"/>
              <w:left w:val="nil"/>
              <w:bottom w:val="nil"/>
              <w:right w:val="nil"/>
            </w:tcBorders>
            <w:vAlign w:val="bottom"/>
          </w:tcPr>
          <w:p w14:paraId="532ED71A" w14:textId="77777777" w:rsidR="00267E27" w:rsidRDefault="00267E27" w:rsidP="00267E27">
            <w:pPr>
              <w:autoSpaceDE w:val="0"/>
              <w:autoSpaceDN w:val="0"/>
              <w:adjustRightInd w:val="0"/>
              <w:spacing w:after="0" w:line="240" w:lineRule="auto"/>
              <w:ind w:right="10"/>
              <w:jc w:val="right"/>
              <w:rPr>
                <w:rFonts w:ascii="Arial" w:hAnsi="Arial" w:cs="Arial"/>
                <w:color w:val="000000"/>
                <w:sz w:val="18"/>
                <w:szCs w:val="18"/>
                <w:lang w:eastAsia="tr-TR"/>
              </w:rPr>
            </w:pPr>
            <w:r>
              <w:rPr>
                <w:rFonts w:ascii="Arial" w:hAnsi="Arial" w:cs="Arial"/>
                <w:color w:val="000000"/>
                <w:sz w:val="18"/>
                <w:szCs w:val="18"/>
                <w:lang w:eastAsia="tr-TR"/>
              </w:rPr>
              <w:t>-0.299368</w:t>
            </w:r>
          </w:p>
        </w:tc>
      </w:tr>
      <w:tr w:rsidR="00267E27" w14:paraId="196F4995" w14:textId="77777777" w:rsidTr="00430E0A">
        <w:trPr>
          <w:trHeight w:val="340"/>
        </w:trPr>
        <w:tc>
          <w:tcPr>
            <w:tcW w:w="2213" w:type="dxa"/>
            <w:tcBorders>
              <w:top w:val="nil"/>
              <w:left w:val="nil"/>
              <w:bottom w:val="nil"/>
              <w:right w:val="nil"/>
            </w:tcBorders>
            <w:vAlign w:val="bottom"/>
          </w:tcPr>
          <w:p w14:paraId="39ACF855" w14:textId="77777777" w:rsidR="00267E27" w:rsidRDefault="00267E27" w:rsidP="00267E27">
            <w:pPr>
              <w:autoSpaceDE w:val="0"/>
              <w:autoSpaceDN w:val="0"/>
              <w:adjustRightInd w:val="0"/>
              <w:spacing w:after="0" w:line="240" w:lineRule="auto"/>
              <w:rPr>
                <w:rFonts w:ascii="Arial" w:hAnsi="Arial" w:cs="Arial"/>
                <w:color w:val="000000"/>
                <w:sz w:val="18"/>
                <w:szCs w:val="18"/>
                <w:lang w:eastAsia="tr-TR"/>
              </w:rPr>
            </w:pPr>
            <w:r>
              <w:rPr>
                <w:rFonts w:ascii="Arial" w:hAnsi="Arial" w:cs="Arial"/>
                <w:color w:val="000000"/>
                <w:sz w:val="18"/>
                <w:szCs w:val="18"/>
                <w:lang w:eastAsia="tr-TR"/>
              </w:rPr>
              <w:t>Adjusted R-squared</w:t>
            </w:r>
          </w:p>
        </w:tc>
        <w:tc>
          <w:tcPr>
            <w:tcW w:w="1151" w:type="dxa"/>
            <w:tcBorders>
              <w:top w:val="nil"/>
              <w:left w:val="nil"/>
              <w:bottom w:val="nil"/>
              <w:right w:val="nil"/>
            </w:tcBorders>
            <w:vAlign w:val="bottom"/>
          </w:tcPr>
          <w:p w14:paraId="3BBF98B1" w14:textId="77777777" w:rsidR="00267E27" w:rsidRDefault="00267E27" w:rsidP="00267E27">
            <w:pPr>
              <w:autoSpaceDE w:val="0"/>
              <w:autoSpaceDN w:val="0"/>
              <w:adjustRightInd w:val="0"/>
              <w:spacing w:after="0" w:line="240" w:lineRule="auto"/>
              <w:ind w:right="10"/>
              <w:jc w:val="right"/>
              <w:rPr>
                <w:rFonts w:ascii="Arial" w:hAnsi="Arial" w:cs="Arial"/>
                <w:color w:val="000000"/>
                <w:sz w:val="18"/>
                <w:szCs w:val="18"/>
                <w:lang w:eastAsia="tr-TR"/>
              </w:rPr>
            </w:pPr>
            <w:r>
              <w:rPr>
                <w:rFonts w:ascii="Arial" w:hAnsi="Arial" w:cs="Arial"/>
                <w:color w:val="000000"/>
                <w:sz w:val="18"/>
                <w:szCs w:val="18"/>
                <w:lang w:eastAsia="tr-TR"/>
              </w:rPr>
              <w:t>0.185566</w:t>
            </w:r>
          </w:p>
        </w:tc>
        <w:tc>
          <w:tcPr>
            <w:tcW w:w="2518" w:type="dxa"/>
            <w:gridSpan w:val="2"/>
            <w:tcBorders>
              <w:top w:val="nil"/>
              <w:left w:val="nil"/>
              <w:bottom w:val="nil"/>
              <w:right w:val="nil"/>
            </w:tcBorders>
            <w:vAlign w:val="bottom"/>
          </w:tcPr>
          <w:p w14:paraId="4051808A" w14:textId="77777777" w:rsidR="00267E27" w:rsidRDefault="00267E27" w:rsidP="00267E27">
            <w:pPr>
              <w:autoSpaceDE w:val="0"/>
              <w:autoSpaceDN w:val="0"/>
              <w:adjustRightInd w:val="0"/>
              <w:spacing w:after="0" w:line="240" w:lineRule="auto"/>
              <w:ind w:right="10"/>
              <w:rPr>
                <w:rFonts w:ascii="Arial" w:hAnsi="Arial" w:cs="Arial"/>
                <w:color w:val="000000"/>
                <w:sz w:val="18"/>
                <w:szCs w:val="18"/>
                <w:lang w:eastAsia="tr-TR"/>
              </w:rPr>
            </w:pPr>
            <w:r>
              <w:rPr>
                <w:rFonts w:ascii="Arial" w:hAnsi="Arial" w:cs="Arial"/>
                <w:color w:val="000000"/>
                <w:sz w:val="18"/>
                <w:szCs w:val="18"/>
                <w:lang w:eastAsia="tr-TR"/>
              </w:rPr>
              <w:t>    S.D. dependent var</w:t>
            </w:r>
          </w:p>
        </w:tc>
        <w:tc>
          <w:tcPr>
            <w:tcW w:w="1040" w:type="dxa"/>
            <w:tcBorders>
              <w:top w:val="nil"/>
              <w:left w:val="nil"/>
              <w:bottom w:val="nil"/>
              <w:right w:val="nil"/>
            </w:tcBorders>
            <w:vAlign w:val="bottom"/>
          </w:tcPr>
          <w:p w14:paraId="11BCF77E" w14:textId="77777777" w:rsidR="00267E27" w:rsidRDefault="00267E27" w:rsidP="00267E27">
            <w:pPr>
              <w:autoSpaceDE w:val="0"/>
              <w:autoSpaceDN w:val="0"/>
              <w:adjustRightInd w:val="0"/>
              <w:spacing w:after="0" w:line="240" w:lineRule="auto"/>
              <w:ind w:right="10"/>
              <w:jc w:val="right"/>
              <w:rPr>
                <w:rFonts w:ascii="Arial" w:hAnsi="Arial" w:cs="Arial"/>
                <w:color w:val="000000"/>
                <w:sz w:val="18"/>
                <w:szCs w:val="18"/>
                <w:lang w:eastAsia="tr-TR"/>
              </w:rPr>
            </w:pPr>
            <w:r>
              <w:rPr>
                <w:rFonts w:ascii="Arial" w:hAnsi="Arial" w:cs="Arial"/>
                <w:color w:val="000000"/>
                <w:sz w:val="18"/>
                <w:szCs w:val="18"/>
                <w:lang w:eastAsia="tr-TR"/>
              </w:rPr>
              <w:t>1.473765</w:t>
            </w:r>
          </w:p>
        </w:tc>
      </w:tr>
      <w:tr w:rsidR="00267E27" w14:paraId="484AFD95" w14:textId="77777777" w:rsidTr="00430E0A">
        <w:trPr>
          <w:trHeight w:val="340"/>
        </w:trPr>
        <w:tc>
          <w:tcPr>
            <w:tcW w:w="2213" w:type="dxa"/>
            <w:tcBorders>
              <w:top w:val="nil"/>
              <w:left w:val="nil"/>
              <w:bottom w:val="nil"/>
              <w:right w:val="nil"/>
            </w:tcBorders>
            <w:vAlign w:val="bottom"/>
          </w:tcPr>
          <w:p w14:paraId="5D66A46E" w14:textId="77777777" w:rsidR="00267E27" w:rsidRDefault="00267E27" w:rsidP="00267E27">
            <w:pPr>
              <w:autoSpaceDE w:val="0"/>
              <w:autoSpaceDN w:val="0"/>
              <w:adjustRightInd w:val="0"/>
              <w:spacing w:after="0" w:line="240" w:lineRule="auto"/>
              <w:rPr>
                <w:rFonts w:ascii="Arial" w:hAnsi="Arial" w:cs="Arial"/>
                <w:color w:val="000000"/>
                <w:sz w:val="18"/>
                <w:szCs w:val="18"/>
                <w:lang w:eastAsia="tr-TR"/>
              </w:rPr>
            </w:pPr>
            <w:r>
              <w:rPr>
                <w:rFonts w:ascii="Arial" w:hAnsi="Arial" w:cs="Arial"/>
                <w:color w:val="000000"/>
                <w:sz w:val="18"/>
                <w:szCs w:val="18"/>
                <w:lang w:eastAsia="tr-TR"/>
              </w:rPr>
              <w:t>S.E. of regression</w:t>
            </w:r>
          </w:p>
        </w:tc>
        <w:tc>
          <w:tcPr>
            <w:tcW w:w="1151" w:type="dxa"/>
            <w:tcBorders>
              <w:top w:val="nil"/>
              <w:left w:val="nil"/>
              <w:bottom w:val="nil"/>
              <w:right w:val="nil"/>
            </w:tcBorders>
            <w:vAlign w:val="bottom"/>
          </w:tcPr>
          <w:p w14:paraId="45BEFEDB" w14:textId="77777777" w:rsidR="00267E27" w:rsidRDefault="00267E27" w:rsidP="00267E27">
            <w:pPr>
              <w:autoSpaceDE w:val="0"/>
              <w:autoSpaceDN w:val="0"/>
              <w:adjustRightInd w:val="0"/>
              <w:spacing w:after="0" w:line="240" w:lineRule="auto"/>
              <w:ind w:right="10"/>
              <w:jc w:val="right"/>
              <w:rPr>
                <w:rFonts w:ascii="Arial" w:hAnsi="Arial" w:cs="Arial"/>
                <w:color w:val="000000"/>
                <w:sz w:val="18"/>
                <w:szCs w:val="18"/>
                <w:lang w:eastAsia="tr-TR"/>
              </w:rPr>
            </w:pPr>
            <w:r>
              <w:rPr>
                <w:rFonts w:ascii="Arial" w:hAnsi="Arial" w:cs="Arial"/>
                <w:color w:val="000000"/>
                <w:sz w:val="18"/>
                <w:szCs w:val="18"/>
                <w:lang w:eastAsia="tr-TR"/>
              </w:rPr>
              <w:t>1.330014</w:t>
            </w:r>
          </w:p>
        </w:tc>
        <w:tc>
          <w:tcPr>
            <w:tcW w:w="2518" w:type="dxa"/>
            <w:gridSpan w:val="2"/>
            <w:tcBorders>
              <w:top w:val="nil"/>
              <w:left w:val="nil"/>
              <w:bottom w:val="nil"/>
              <w:right w:val="nil"/>
            </w:tcBorders>
            <w:vAlign w:val="bottom"/>
          </w:tcPr>
          <w:p w14:paraId="4B43EACE" w14:textId="77777777" w:rsidR="00267E27" w:rsidRDefault="00267E27" w:rsidP="00267E27">
            <w:pPr>
              <w:autoSpaceDE w:val="0"/>
              <w:autoSpaceDN w:val="0"/>
              <w:adjustRightInd w:val="0"/>
              <w:spacing w:after="0" w:line="240" w:lineRule="auto"/>
              <w:ind w:right="10"/>
              <w:rPr>
                <w:rFonts w:ascii="Arial" w:hAnsi="Arial" w:cs="Arial"/>
                <w:color w:val="000000"/>
                <w:sz w:val="18"/>
                <w:szCs w:val="18"/>
                <w:lang w:eastAsia="tr-TR"/>
              </w:rPr>
            </w:pPr>
            <w:r>
              <w:rPr>
                <w:rFonts w:ascii="Arial" w:hAnsi="Arial" w:cs="Arial"/>
                <w:color w:val="000000"/>
                <w:sz w:val="18"/>
                <w:szCs w:val="18"/>
                <w:lang w:eastAsia="tr-TR"/>
              </w:rPr>
              <w:t>    Akaike info criterion</w:t>
            </w:r>
          </w:p>
        </w:tc>
        <w:tc>
          <w:tcPr>
            <w:tcW w:w="1040" w:type="dxa"/>
            <w:tcBorders>
              <w:top w:val="nil"/>
              <w:left w:val="nil"/>
              <w:bottom w:val="nil"/>
              <w:right w:val="nil"/>
            </w:tcBorders>
            <w:vAlign w:val="bottom"/>
          </w:tcPr>
          <w:p w14:paraId="0793B31C" w14:textId="77777777" w:rsidR="00267E27" w:rsidRDefault="00267E27" w:rsidP="00267E27">
            <w:pPr>
              <w:autoSpaceDE w:val="0"/>
              <w:autoSpaceDN w:val="0"/>
              <w:adjustRightInd w:val="0"/>
              <w:spacing w:after="0" w:line="240" w:lineRule="auto"/>
              <w:ind w:right="10"/>
              <w:jc w:val="right"/>
              <w:rPr>
                <w:rFonts w:ascii="Arial" w:hAnsi="Arial" w:cs="Arial"/>
                <w:color w:val="000000"/>
                <w:sz w:val="18"/>
                <w:szCs w:val="18"/>
                <w:lang w:eastAsia="tr-TR"/>
              </w:rPr>
            </w:pPr>
            <w:r>
              <w:rPr>
                <w:rFonts w:ascii="Arial" w:hAnsi="Arial" w:cs="Arial"/>
                <w:color w:val="000000"/>
                <w:sz w:val="18"/>
                <w:szCs w:val="18"/>
                <w:lang w:eastAsia="tr-TR"/>
              </w:rPr>
              <w:t>3.459452</w:t>
            </w:r>
          </w:p>
        </w:tc>
      </w:tr>
      <w:tr w:rsidR="00267E27" w14:paraId="27E46D6F" w14:textId="77777777" w:rsidTr="00430E0A">
        <w:trPr>
          <w:trHeight w:val="340"/>
        </w:trPr>
        <w:tc>
          <w:tcPr>
            <w:tcW w:w="2213" w:type="dxa"/>
            <w:tcBorders>
              <w:top w:val="nil"/>
              <w:left w:val="nil"/>
              <w:bottom w:val="nil"/>
              <w:right w:val="nil"/>
            </w:tcBorders>
            <w:vAlign w:val="bottom"/>
          </w:tcPr>
          <w:p w14:paraId="7FEF10BF" w14:textId="77777777" w:rsidR="00267E27" w:rsidRDefault="00267E27" w:rsidP="00267E27">
            <w:pPr>
              <w:autoSpaceDE w:val="0"/>
              <w:autoSpaceDN w:val="0"/>
              <w:adjustRightInd w:val="0"/>
              <w:spacing w:after="0" w:line="240" w:lineRule="auto"/>
              <w:rPr>
                <w:rFonts w:ascii="Arial" w:hAnsi="Arial" w:cs="Arial"/>
                <w:color w:val="000000"/>
                <w:sz w:val="18"/>
                <w:szCs w:val="18"/>
                <w:lang w:eastAsia="tr-TR"/>
              </w:rPr>
            </w:pPr>
            <w:r>
              <w:rPr>
                <w:rFonts w:ascii="Arial" w:hAnsi="Arial" w:cs="Arial"/>
                <w:color w:val="000000"/>
                <w:sz w:val="18"/>
                <w:szCs w:val="18"/>
                <w:lang w:eastAsia="tr-TR"/>
              </w:rPr>
              <w:t>Sum squared resid</w:t>
            </w:r>
          </w:p>
        </w:tc>
        <w:tc>
          <w:tcPr>
            <w:tcW w:w="1151" w:type="dxa"/>
            <w:tcBorders>
              <w:top w:val="nil"/>
              <w:left w:val="nil"/>
              <w:bottom w:val="nil"/>
              <w:right w:val="nil"/>
            </w:tcBorders>
            <w:vAlign w:val="bottom"/>
          </w:tcPr>
          <w:p w14:paraId="11626481" w14:textId="77777777" w:rsidR="00267E27" w:rsidRDefault="00267E27" w:rsidP="00267E27">
            <w:pPr>
              <w:autoSpaceDE w:val="0"/>
              <w:autoSpaceDN w:val="0"/>
              <w:adjustRightInd w:val="0"/>
              <w:spacing w:after="0" w:line="240" w:lineRule="auto"/>
              <w:ind w:right="10"/>
              <w:jc w:val="right"/>
              <w:rPr>
                <w:rFonts w:ascii="Arial" w:hAnsi="Arial" w:cs="Arial"/>
                <w:color w:val="000000"/>
                <w:sz w:val="18"/>
                <w:szCs w:val="18"/>
                <w:lang w:eastAsia="tr-TR"/>
              </w:rPr>
            </w:pPr>
            <w:r>
              <w:rPr>
                <w:rFonts w:ascii="Arial" w:hAnsi="Arial" w:cs="Arial"/>
                <w:color w:val="000000"/>
                <w:sz w:val="18"/>
                <w:szCs w:val="18"/>
                <w:lang w:eastAsia="tr-TR"/>
              </w:rPr>
              <w:t>63.68171</w:t>
            </w:r>
          </w:p>
        </w:tc>
        <w:tc>
          <w:tcPr>
            <w:tcW w:w="2518" w:type="dxa"/>
            <w:gridSpan w:val="2"/>
            <w:tcBorders>
              <w:top w:val="nil"/>
              <w:left w:val="nil"/>
              <w:bottom w:val="nil"/>
              <w:right w:val="nil"/>
            </w:tcBorders>
            <w:vAlign w:val="bottom"/>
          </w:tcPr>
          <w:p w14:paraId="06B658BF" w14:textId="77777777" w:rsidR="00267E27" w:rsidRDefault="00267E27" w:rsidP="00267E27">
            <w:pPr>
              <w:autoSpaceDE w:val="0"/>
              <w:autoSpaceDN w:val="0"/>
              <w:adjustRightInd w:val="0"/>
              <w:spacing w:after="0" w:line="240" w:lineRule="auto"/>
              <w:ind w:right="10"/>
              <w:rPr>
                <w:rFonts w:ascii="Arial" w:hAnsi="Arial" w:cs="Arial"/>
                <w:color w:val="000000"/>
                <w:sz w:val="18"/>
                <w:szCs w:val="18"/>
                <w:lang w:eastAsia="tr-TR"/>
              </w:rPr>
            </w:pPr>
            <w:r>
              <w:rPr>
                <w:rFonts w:ascii="Arial" w:hAnsi="Arial" w:cs="Arial"/>
                <w:color w:val="000000"/>
                <w:sz w:val="18"/>
                <w:szCs w:val="18"/>
                <w:lang w:eastAsia="tr-TR"/>
              </w:rPr>
              <w:t>    Schwarz criterion</w:t>
            </w:r>
          </w:p>
        </w:tc>
        <w:tc>
          <w:tcPr>
            <w:tcW w:w="1040" w:type="dxa"/>
            <w:tcBorders>
              <w:top w:val="nil"/>
              <w:left w:val="nil"/>
              <w:bottom w:val="nil"/>
              <w:right w:val="nil"/>
            </w:tcBorders>
            <w:vAlign w:val="bottom"/>
          </w:tcPr>
          <w:p w14:paraId="1C774D7D" w14:textId="77777777" w:rsidR="00267E27" w:rsidRDefault="00267E27" w:rsidP="00267E27">
            <w:pPr>
              <w:autoSpaceDE w:val="0"/>
              <w:autoSpaceDN w:val="0"/>
              <w:adjustRightInd w:val="0"/>
              <w:spacing w:after="0" w:line="240" w:lineRule="auto"/>
              <w:ind w:right="10"/>
              <w:jc w:val="right"/>
              <w:rPr>
                <w:rFonts w:ascii="Arial" w:hAnsi="Arial" w:cs="Arial"/>
                <w:color w:val="000000"/>
                <w:sz w:val="18"/>
                <w:szCs w:val="18"/>
                <w:lang w:eastAsia="tr-TR"/>
              </w:rPr>
            </w:pPr>
            <w:r>
              <w:rPr>
                <w:rFonts w:ascii="Arial" w:hAnsi="Arial" w:cs="Arial"/>
                <w:color w:val="000000"/>
                <w:sz w:val="18"/>
                <w:szCs w:val="18"/>
                <w:lang w:eastAsia="tr-TR"/>
              </w:rPr>
              <w:t>3.545640</w:t>
            </w:r>
          </w:p>
        </w:tc>
      </w:tr>
      <w:tr w:rsidR="00267E27" w14:paraId="36AD696C" w14:textId="77777777" w:rsidTr="00430E0A">
        <w:trPr>
          <w:trHeight w:val="340"/>
        </w:trPr>
        <w:tc>
          <w:tcPr>
            <w:tcW w:w="2213" w:type="dxa"/>
            <w:tcBorders>
              <w:top w:val="nil"/>
              <w:left w:val="nil"/>
              <w:bottom w:val="nil"/>
              <w:right w:val="nil"/>
            </w:tcBorders>
            <w:vAlign w:val="bottom"/>
          </w:tcPr>
          <w:p w14:paraId="0146F792" w14:textId="77777777" w:rsidR="00267E27" w:rsidRDefault="00267E27" w:rsidP="00267E27">
            <w:pPr>
              <w:autoSpaceDE w:val="0"/>
              <w:autoSpaceDN w:val="0"/>
              <w:adjustRightInd w:val="0"/>
              <w:spacing w:after="0" w:line="240" w:lineRule="auto"/>
              <w:rPr>
                <w:rFonts w:ascii="Arial" w:hAnsi="Arial" w:cs="Arial"/>
                <w:color w:val="000000"/>
                <w:sz w:val="18"/>
                <w:szCs w:val="18"/>
                <w:lang w:eastAsia="tr-TR"/>
              </w:rPr>
            </w:pPr>
            <w:r>
              <w:rPr>
                <w:rFonts w:ascii="Arial" w:hAnsi="Arial" w:cs="Arial"/>
                <w:color w:val="000000"/>
                <w:sz w:val="18"/>
                <w:szCs w:val="18"/>
                <w:lang w:eastAsia="tr-TR"/>
              </w:rPr>
              <w:t>Log likelihood</w:t>
            </w:r>
          </w:p>
        </w:tc>
        <w:tc>
          <w:tcPr>
            <w:tcW w:w="1151" w:type="dxa"/>
            <w:tcBorders>
              <w:top w:val="nil"/>
              <w:left w:val="nil"/>
              <w:bottom w:val="nil"/>
              <w:right w:val="nil"/>
            </w:tcBorders>
            <w:vAlign w:val="bottom"/>
          </w:tcPr>
          <w:p w14:paraId="1A945104" w14:textId="77777777" w:rsidR="00267E27" w:rsidRDefault="00267E27" w:rsidP="00267E27">
            <w:pPr>
              <w:autoSpaceDE w:val="0"/>
              <w:autoSpaceDN w:val="0"/>
              <w:adjustRightInd w:val="0"/>
              <w:spacing w:after="0" w:line="240" w:lineRule="auto"/>
              <w:ind w:right="10"/>
              <w:jc w:val="right"/>
              <w:rPr>
                <w:rFonts w:ascii="Arial" w:hAnsi="Arial" w:cs="Arial"/>
                <w:color w:val="000000"/>
                <w:sz w:val="18"/>
                <w:szCs w:val="18"/>
                <w:lang w:eastAsia="tr-TR"/>
              </w:rPr>
            </w:pPr>
            <w:r>
              <w:rPr>
                <w:rFonts w:ascii="Arial" w:hAnsi="Arial" w:cs="Arial"/>
                <w:color w:val="000000"/>
                <w:sz w:val="18"/>
                <w:szCs w:val="18"/>
                <w:lang w:eastAsia="tr-TR"/>
              </w:rPr>
              <w:t>-63.72958</w:t>
            </w:r>
          </w:p>
        </w:tc>
        <w:tc>
          <w:tcPr>
            <w:tcW w:w="2518" w:type="dxa"/>
            <w:gridSpan w:val="2"/>
            <w:tcBorders>
              <w:top w:val="nil"/>
              <w:left w:val="nil"/>
              <w:bottom w:val="nil"/>
              <w:right w:val="nil"/>
            </w:tcBorders>
            <w:vAlign w:val="bottom"/>
          </w:tcPr>
          <w:p w14:paraId="46F4CA0A" w14:textId="77777777" w:rsidR="00267E27" w:rsidRDefault="00267E27" w:rsidP="00267E27">
            <w:pPr>
              <w:autoSpaceDE w:val="0"/>
              <w:autoSpaceDN w:val="0"/>
              <w:adjustRightInd w:val="0"/>
              <w:spacing w:after="0" w:line="240" w:lineRule="auto"/>
              <w:ind w:right="10"/>
              <w:rPr>
                <w:rFonts w:ascii="Arial" w:hAnsi="Arial" w:cs="Arial"/>
                <w:color w:val="000000"/>
                <w:sz w:val="18"/>
                <w:szCs w:val="18"/>
                <w:lang w:eastAsia="tr-TR"/>
              </w:rPr>
            </w:pPr>
            <w:r>
              <w:rPr>
                <w:rFonts w:ascii="Arial" w:hAnsi="Arial" w:cs="Arial"/>
                <w:color w:val="000000"/>
                <w:sz w:val="18"/>
                <w:szCs w:val="18"/>
                <w:lang w:eastAsia="tr-TR"/>
              </w:rPr>
              <w:t>    Hannan-Quinn criter.</w:t>
            </w:r>
          </w:p>
        </w:tc>
        <w:tc>
          <w:tcPr>
            <w:tcW w:w="1040" w:type="dxa"/>
            <w:tcBorders>
              <w:top w:val="nil"/>
              <w:left w:val="nil"/>
              <w:bottom w:val="nil"/>
              <w:right w:val="nil"/>
            </w:tcBorders>
            <w:vAlign w:val="bottom"/>
          </w:tcPr>
          <w:p w14:paraId="37F7C0D4" w14:textId="77777777" w:rsidR="00267E27" w:rsidRDefault="00267E27" w:rsidP="00267E27">
            <w:pPr>
              <w:autoSpaceDE w:val="0"/>
              <w:autoSpaceDN w:val="0"/>
              <w:adjustRightInd w:val="0"/>
              <w:spacing w:after="0" w:line="240" w:lineRule="auto"/>
              <w:ind w:right="10"/>
              <w:jc w:val="right"/>
              <w:rPr>
                <w:rFonts w:ascii="Arial" w:hAnsi="Arial" w:cs="Arial"/>
                <w:color w:val="000000"/>
                <w:sz w:val="18"/>
                <w:szCs w:val="18"/>
                <w:lang w:eastAsia="tr-TR"/>
              </w:rPr>
            </w:pPr>
            <w:r>
              <w:rPr>
                <w:rFonts w:ascii="Arial" w:hAnsi="Arial" w:cs="Arial"/>
                <w:color w:val="000000"/>
                <w:sz w:val="18"/>
                <w:szCs w:val="18"/>
                <w:lang w:eastAsia="tr-TR"/>
              </w:rPr>
              <w:t>3.490117</w:t>
            </w:r>
          </w:p>
        </w:tc>
      </w:tr>
      <w:tr w:rsidR="00267E27" w14:paraId="41B2738F" w14:textId="77777777" w:rsidTr="00430E0A">
        <w:trPr>
          <w:trHeight w:val="340"/>
        </w:trPr>
        <w:tc>
          <w:tcPr>
            <w:tcW w:w="2213" w:type="dxa"/>
            <w:tcBorders>
              <w:top w:val="nil"/>
              <w:left w:val="nil"/>
              <w:bottom w:val="nil"/>
              <w:right w:val="nil"/>
            </w:tcBorders>
            <w:vAlign w:val="bottom"/>
          </w:tcPr>
          <w:p w14:paraId="35B216FF" w14:textId="77777777" w:rsidR="00267E27" w:rsidRDefault="00267E27" w:rsidP="00267E27">
            <w:pPr>
              <w:autoSpaceDE w:val="0"/>
              <w:autoSpaceDN w:val="0"/>
              <w:adjustRightInd w:val="0"/>
              <w:spacing w:after="0" w:line="240" w:lineRule="auto"/>
              <w:rPr>
                <w:rFonts w:ascii="Arial" w:hAnsi="Arial" w:cs="Arial"/>
                <w:color w:val="000000"/>
                <w:sz w:val="18"/>
                <w:szCs w:val="18"/>
                <w:lang w:eastAsia="tr-TR"/>
              </w:rPr>
            </w:pPr>
            <w:r>
              <w:rPr>
                <w:rFonts w:ascii="Arial" w:hAnsi="Arial" w:cs="Arial"/>
                <w:color w:val="000000"/>
                <w:sz w:val="18"/>
                <w:szCs w:val="18"/>
                <w:lang w:eastAsia="tr-TR"/>
              </w:rPr>
              <w:t>F-statistic</w:t>
            </w:r>
          </w:p>
        </w:tc>
        <w:tc>
          <w:tcPr>
            <w:tcW w:w="1151" w:type="dxa"/>
            <w:tcBorders>
              <w:top w:val="nil"/>
              <w:left w:val="nil"/>
              <w:bottom w:val="nil"/>
              <w:right w:val="nil"/>
            </w:tcBorders>
            <w:vAlign w:val="bottom"/>
          </w:tcPr>
          <w:p w14:paraId="0C290869" w14:textId="77777777" w:rsidR="00267E27" w:rsidRDefault="00267E27" w:rsidP="00267E27">
            <w:pPr>
              <w:autoSpaceDE w:val="0"/>
              <w:autoSpaceDN w:val="0"/>
              <w:adjustRightInd w:val="0"/>
              <w:spacing w:after="0" w:line="240" w:lineRule="auto"/>
              <w:ind w:right="10"/>
              <w:jc w:val="right"/>
              <w:rPr>
                <w:rFonts w:ascii="Arial" w:hAnsi="Arial" w:cs="Arial"/>
                <w:color w:val="000000"/>
                <w:sz w:val="18"/>
                <w:szCs w:val="18"/>
                <w:lang w:eastAsia="tr-TR"/>
              </w:rPr>
            </w:pPr>
            <w:r>
              <w:rPr>
                <w:rFonts w:ascii="Arial" w:hAnsi="Arial" w:cs="Arial"/>
                <w:color w:val="000000"/>
                <w:sz w:val="18"/>
                <w:szCs w:val="18"/>
                <w:lang w:eastAsia="tr-TR"/>
              </w:rPr>
              <w:t>9.430309</w:t>
            </w:r>
          </w:p>
        </w:tc>
        <w:tc>
          <w:tcPr>
            <w:tcW w:w="2518" w:type="dxa"/>
            <w:gridSpan w:val="2"/>
            <w:tcBorders>
              <w:top w:val="nil"/>
              <w:left w:val="nil"/>
              <w:bottom w:val="nil"/>
              <w:right w:val="nil"/>
            </w:tcBorders>
            <w:vAlign w:val="bottom"/>
          </w:tcPr>
          <w:p w14:paraId="1D345A78" w14:textId="77777777" w:rsidR="00267E27" w:rsidRDefault="00267E27" w:rsidP="00267E27">
            <w:pPr>
              <w:autoSpaceDE w:val="0"/>
              <w:autoSpaceDN w:val="0"/>
              <w:adjustRightInd w:val="0"/>
              <w:spacing w:after="0" w:line="240" w:lineRule="auto"/>
              <w:ind w:right="10"/>
              <w:rPr>
                <w:rFonts w:ascii="Arial" w:hAnsi="Arial" w:cs="Arial"/>
                <w:color w:val="000000"/>
                <w:sz w:val="18"/>
                <w:szCs w:val="18"/>
                <w:lang w:eastAsia="tr-TR"/>
              </w:rPr>
            </w:pPr>
            <w:r>
              <w:rPr>
                <w:rFonts w:ascii="Arial" w:hAnsi="Arial" w:cs="Arial"/>
                <w:color w:val="000000"/>
                <w:sz w:val="18"/>
                <w:szCs w:val="18"/>
                <w:lang w:eastAsia="tr-TR"/>
              </w:rPr>
              <w:t>    Durbin-Watson stat</w:t>
            </w:r>
          </w:p>
        </w:tc>
        <w:tc>
          <w:tcPr>
            <w:tcW w:w="1040" w:type="dxa"/>
            <w:tcBorders>
              <w:top w:val="nil"/>
              <w:left w:val="nil"/>
              <w:bottom w:val="nil"/>
              <w:right w:val="nil"/>
            </w:tcBorders>
            <w:vAlign w:val="bottom"/>
          </w:tcPr>
          <w:p w14:paraId="7C7F7B84" w14:textId="77777777" w:rsidR="00267E27" w:rsidRDefault="00267E27" w:rsidP="00267E27">
            <w:pPr>
              <w:autoSpaceDE w:val="0"/>
              <w:autoSpaceDN w:val="0"/>
              <w:adjustRightInd w:val="0"/>
              <w:spacing w:after="0" w:line="240" w:lineRule="auto"/>
              <w:ind w:right="10"/>
              <w:jc w:val="right"/>
              <w:rPr>
                <w:rFonts w:ascii="Arial" w:hAnsi="Arial" w:cs="Arial"/>
                <w:color w:val="000000"/>
                <w:sz w:val="18"/>
                <w:szCs w:val="18"/>
                <w:lang w:eastAsia="tr-TR"/>
              </w:rPr>
            </w:pPr>
            <w:r>
              <w:rPr>
                <w:rFonts w:ascii="Arial" w:hAnsi="Arial" w:cs="Arial"/>
                <w:color w:val="000000"/>
                <w:sz w:val="18"/>
                <w:szCs w:val="18"/>
                <w:lang w:eastAsia="tr-TR"/>
              </w:rPr>
              <w:t>1.848393</w:t>
            </w:r>
          </w:p>
        </w:tc>
      </w:tr>
      <w:tr w:rsidR="00267E27" w14:paraId="19F9C6CB" w14:textId="77777777" w:rsidTr="00430E0A">
        <w:trPr>
          <w:trHeight w:val="340"/>
        </w:trPr>
        <w:tc>
          <w:tcPr>
            <w:tcW w:w="2213" w:type="dxa"/>
            <w:tcBorders>
              <w:top w:val="nil"/>
              <w:left w:val="nil"/>
              <w:bottom w:val="nil"/>
              <w:right w:val="nil"/>
            </w:tcBorders>
            <w:vAlign w:val="bottom"/>
          </w:tcPr>
          <w:p w14:paraId="7608117C" w14:textId="77777777" w:rsidR="00267E27" w:rsidRDefault="00267E27" w:rsidP="00267E27">
            <w:pPr>
              <w:autoSpaceDE w:val="0"/>
              <w:autoSpaceDN w:val="0"/>
              <w:adjustRightInd w:val="0"/>
              <w:spacing w:after="0" w:line="240" w:lineRule="auto"/>
              <w:rPr>
                <w:rFonts w:ascii="Arial" w:hAnsi="Arial" w:cs="Arial"/>
                <w:color w:val="000000"/>
                <w:sz w:val="18"/>
                <w:szCs w:val="18"/>
                <w:lang w:eastAsia="tr-TR"/>
              </w:rPr>
            </w:pPr>
            <w:r>
              <w:rPr>
                <w:rFonts w:ascii="Arial" w:hAnsi="Arial" w:cs="Arial"/>
                <w:color w:val="000000"/>
                <w:sz w:val="18"/>
                <w:szCs w:val="18"/>
                <w:lang w:eastAsia="tr-TR"/>
              </w:rPr>
              <w:t>Prob(F-statistic)</w:t>
            </w:r>
          </w:p>
        </w:tc>
        <w:tc>
          <w:tcPr>
            <w:tcW w:w="1151" w:type="dxa"/>
            <w:tcBorders>
              <w:top w:val="nil"/>
              <w:left w:val="nil"/>
              <w:bottom w:val="nil"/>
              <w:right w:val="nil"/>
            </w:tcBorders>
            <w:vAlign w:val="bottom"/>
          </w:tcPr>
          <w:p w14:paraId="2E93A866" w14:textId="77777777" w:rsidR="00267E27" w:rsidRDefault="00267E27" w:rsidP="00267E27">
            <w:pPr>
              <w:autoSpaceDE w:val="0"/>
              <w:autoSpaceDN w:val="0"/>
              <w:adjustRightInd w:val="0"/>
              <w:spacing w:after="0" w:line="240" w:lineRule="auto"/>
              <w:ind w:right="10"/>
              <w:jc w:val="right"/>
              <w:rPr>
                <w:rFonts w:ascii="Arial" w:hAnsi="Arial" w:cs="Arial"/>
                <w:color w:val="000000"/>
                <w:sz w:val="18"/>
                <w:szCs w:val="18"/>
                <w:lang w:eastAsia="tr-TR"/>
              </w:rPr>
            </w:pPr>
            <w:r>
              <w:rPr>
                <w:rFonts w:ascii="Arial" w:hAnsi="Arial" w:cs="Arial"/>
                <w:color w:val="000000"/>
                <w:sz w:val="18"/>
                <w:szCs w:val="18"/>
                <w:lang w:eastAsia="tr-TR"/>
              </w:rPr>
              <w:t>0.004047</w:t>
            </w:r>
          </w:p>
        </w:tc>
        <w:tc>
          <w:tcPr>
            <w:tcW w:w="1259" w:type="dxa"/>
            <w:tcBorders>
              <w:top w:val="nil"/>
              <w:left w:val="nil"/>
              <w:bottom w:val="nil"/>
              <w:right w:val="nil"/>
            </w:tcBorders>
            <w:vAlign w:val="bottom"/>
          </w:tcPr>
          <w:p w14:paraId="71B02FB0" w14:textId="77777777" w:rsidR="00267E27" w:rsidRDefault="00267E27" w:rsidP="00267E27">
            <w:pPr>
              <w:autoSpaceDE w:val="0"/>
              <w:autoSpaceDN w:val="0"/>
              <w:adjustRightInd w:val="0"/>
              <w:spacing w:after="0" w:line="240" w:lineRule="auto"/>
              <w:ind w:right="10"/>
              <w:jc w:val="center"/>
              <w:rPr>
                <w:rFonts w:ascii="Arial" w:hAnsi="Arial" w:cs="Arial"/>
                <w:color w:val="000000"/>
                <w:sz w:val="18"/>
                <w:szCs w:val="18"/>
                <w:lang w:eastAsia="tr-TR"/>
              </w:rPr>
            </w:pPr>
          </w:p>
        </w:tc>
        <w:tc>
          <w:tcPr>
            <w:tcW w:w="1260" w:type="dxa"/>
            <w:tcBorders>
              <w:top w:val="nil"/>
              <w:left w:val="nil"/>
              <w:bottom w:val="nil"/>
              <w:right w:val="nil"/>
            </w:tcBorders>
            <w:vAlign w:val="bottom"/>
          </w:tcPr>
          <w:p w14:paraId="0F225C97" w14:textId="77777777" w:rsidR="00267E27" w:rsidRDefault="00267E27" w:rsidP="00267E27">
            <w:pPr>
              <w:autoSpaceDE w:val="0"/>
              <w:autoSpaceDN w:val="0"/>
              <w:adjustRightInd w:val="0"/>
              <w:spacing w:after="0" w:line="240" w:lineRule="auto"/>
              <w:ind w:right="10"/>
              <w:jc w:val="center"/>
              <w:rPr>
                <w:rFonts w:ascii="Arial" w:hAnsi="Arial" w:cs="Arial"/>
                <w:color w:val="000000"/>
                <w:sz w:val="18"/>
                <w:szCs w:val="18"/>
                <w:lang w:eastAsia="tr-TR"/>
              </w:rPr>
            </w:pPr>
          </w:p>
        </w:tc>
        <w:tc>
          <w:tcPr>
            <w:tcW w:w="1040" w:type="dxa"/>
            <w:tcBorders>
              <w:top w:val="nil"/>
              <w:left w:val="nil"/>
              <w:bottom w:val="nil"/>
              <w:right w:val="nil"/>
            </w:tcBorders>
            <w:vAlign w:val="bottom"/>
          </w:tcPr>
          <w:p w14:paraId="3446C4D4" w14:textId="77777777" w:rsidR="00267E27" w:rsidRDefault="00267E27" w:rsidP="00267E27">
            <w:pPr>
              <w:autoSpaceDE w:val="0"/>
              <w:autoSpaceDN w:val="0"/>
              <w:adjustRightInd w:val="0"/>
              <w:spacing w:after="0" w:line="240" w:lineRule="auto"/>
              <w:ind w:right="10"/>
              <w:jc w:val="center"/>
              <w:rPr>
                <w:rFonts w:ascii="Arial" w:hAnsi="Arial" w:cs="Arial"/>
                <w:color w:val="000000"/>
                <w:sz w:val="18"/>
                <w:szCs w:val="18"/>
                <w:lang w:eastAsia="tr-TR"/>
              </w:rPr>
            </w:pPr>
          </w:p>
        </w:tc>
      </w:tr>
      <w:tr w:rsidR="00267E27" w14:paraId="5844C53A" w14:textId="77777777" w:rsidTr="00430E0A">
        <w:trPr>
          <w:trHeight w:hRule="exact" w:val="137"/>
        </w:trPr>
        <w:tc>
          <w:tcPr>
            <w:tcW w:w="2213" w:type="dxa"/>
            <w:tcBorders>
              <w:top w:val="nil"/>
              <w:left w:val="nil"/>
              <w:bottom w:val="double" w:sz="6" w:space="0" w:color="auto"/>
              <w:right w:val="nil"/>
            </w:tcBorders>
            <w:vAlign w:val="bottom"/>
          </w:tcPr>
          <w:p w14:paraId="1E4C220E"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151" w:type="dxa"/>
            <w:tcBorders>
              <w:top w:val="nil"/>
              <w:left w:val="nil"/>
              <w:bottom w:val="double" w:sz="6" w:space="0" w:color="auto"/>
              <w:right w:val="nil"/>
            </w:tcBorders>
            <w:vAlign w:val="bottom"/>
          </w:tcPr>
          <w:p w14:paraId="69C3316D"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259" w:type="dxa"/>
            <w:tcBorders>
              <w:top w:val="nil"/>
              <w:left w:val="nil"/>
              <w:bottom w:val="double" w:sz="6" w:space="0" w:color="auto"/>
              <w:right w:val="nil"/>
            </w:tcBorders>
            <w:vAlign w:val="bottom"/>
          </w:tcPr>
          <w:p w14:paraId="004C013C"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260" w:type="dxa"/>
            <w:tcBorders>
              <w:top w:val="nil"/>
              <w:left w:val="nil"/>
              <w:bottom w:val="double" w:sz="6" w:space="0" w:color="auto"/>
              <w:right w:val="nil"/>
            </w:tcBorders>
            <w:vAlign w:val="bottom"/>
          </w:tcPr>
          <w:p w14:paraId="7ED81E14"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040" w:type="dxa"/>
            <w:tcBorders>
              <w:top w:val="nil"/>
              <w:left w:val="nil"/>
              <w:bottom w:val="double" w:sz="6" w:space="0" w:color="auto"/>
              <w:right w:val="nil"/>
            </w:tcBorders>
            <w:vAlign w:val="bottom"/>
          </w:tcPr>
          <w:p w14:paraId="4406E9D1"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r>
      <w:tr w:rsidR="00267E27" w14:paraId="4F831399" w14:textId="77777777" w:rsidTr="00430E0A">
        <w:trPr>
          <w:trHeight w:hRule="exact" w:val="203"/>
        </w:trPr>
        <w:tc>
          <w:tcPr>
            <w:tcW w:w="2213" w:type="dxa"/>
            <w:tcBorders>
              <w:top w:val="nil"/>
              <w:left w:val="nil"/>
              <w:bottom w:val="nil"/>
              <w:right w:val="nil"/>
            </w:tcBorders>
            <w:vAlign w:val="bottom"/>
          </w:tcPr>
          <w:p w14:paraId="614F14CA"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151" w:type="dxa"/>
            <w:tcBorders>
              <w:top w:val="nil"/>
              <w:left w:val="nil"/>
              <w:bottom w:val="nil"/>
              <w:right w:val="nil"/>
            </w:tcBorders>
            <w:vAlign w:val="bottom"/>
          </w:tcPr>
          <w:p w14:paraId="31DD779B"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259" w:type="dxa"/>
            <w:tcBorders>
              <w:top w:val="nil"/>
              <w:left w:val="nil"/>
              <w:bottom w:val="nil"/>
              <w:right w:val="nil"/>
            </w:tcBorders>
            <w:vAlign w:val="bottom"/>
          </w:tcPr>
          <w:p w14:paraId="18423034"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260" w:type="dxa"/>
            <w:tcBorders>
              <w:top w:val="nil"/>
              <w:left w:val="nil"/>
              <w:bottom w:val="nil"/>
              <w:right w:val="nil"/>
            </w:tcBorders>
            <w:vAlign w:val="bottom"/>
          </w:tcPr>
          <w:p w14:paraId="3E400BE3"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c>
          <w:tcPr>
            <w:tcW w:w="1040" w:type="dxa"/>
            <w:tcBorders>
              <w:top w:val="nil"/>
              <w:left w:val="nil"/>
              <w:bottom w:val="nil"/>
              <w:right w:val="nil"/>
            </w:tcBorders>
            <w:vAlign w:val="bottom"/>
          </w:tcPr>
          <w:p w14:paraId="3A14EADE" w14:textId="77777777" w:rsidR="00267E27" w:rsidRDefault="00267E27" w:rsidP="00267E27">
            <w:pPr>
              <w:autoSpaceDE w:val="0"/>
              <w:autoSpaceDN w:val="0"/>
              <w:adjustRightInd w:val="0"/>
              <w:spacing w:after="0" w:line="240" w:lineRule="auto"/>
              <w:jc w:val="center"/>
              <w:rPr>
                <w:rFonts w:ascii="Arial" w:hAnsi="Arial" w:cs="Arial"/>
                <w:color w:val="000000"/>
                <w:sz w:val="18"/>
                <w:szCs w:val="18"/>
                <w:lang w:eastAsia="tr-TR"/>
              </w:rPr>
            </w:pPr>
          </w:p>
        </w:tc>
      </w:tr>
    </w:tbl>
    <w:p w14:paraId="2062FC47" w14:textId="7556264A" w:rsidR="00E85F26" w:rsidRDefault="00E85F26" w:rsidP="00FC2D40">
      <w:pPr>
        <w:spacing w:before="120" w:after="120" w:line="360" w:lineRule="auto"/>
        <w:ind w:hanging="142"/>
        <w:jc w:val="both"/>
        <w:rPr>
          <w:rFonts w:ascii="Times New Roman" w:eastAsiaTheme="minorEastAsia" w:hAnsi="Times New Roman"/>
          <w:sz w:val="24"/>
          <w:szCs w:val="24"/>
          <w:lang w:val="en-US"/>
        </w:rPr>
      </w:pPr>
    </w:p>
    <w:p w14:paraId="258E62CA" w14:textId="77777777" w:rsidR="00CD5459" w:rsidRDefault="00CD5459" w:rsidP="00CD5459">
      <w:pPr>
        <w:autoSpaceDE w:val="0"/>
        <w:autoSpaceDN w:val="0"/>
        <w:adjustRightInd w:val="0"/>
        <w:spacing w:after="0" w:line="240" w:lineRule="auto"/>
        <w:rPr>
          <w:rFonts w:ascii="Arial" w:hAnsi="Arial" w:cs="Arial"/>
          <w:sz w:val="18"/>
          <w:szCs w:val="18"/>
          <w:lang w:eastAsia="tr-TR"/>
        </w:rPr>
      </w:pPr>
    </w:p>
    <w:p w14:paraId="4BF951BE" w14:textId="77777777" w:rsidR="00267E27" w:rsidRDefault="00267E27" w:rsidP="00FC2D40">
      <w:pPr>
        <w:spacing w:before="120" w:after="120" w:line="360" w:lineRule="auto"/>
        <w:ind w:hanging="142"/>
        <w:jc w:val="both"/>
        <w:rPr>
          <w:rFonts w:ascii="Arial" w:hAnsi="Arial" w:cs="Arial"/>
          <w:sz w:val="18"/>
          <w:szCs w:val="18"/>
          <w:lang w:eastAsia="tr-TR"/>
        </w:rPr>
      </w:pPr>
    </w:p>
    <w:p w14:paraId="36C1D272" w14:textId="77777777" w:rsidR="00267E27" w:rsidRDefault="00267E27" w:rsidP="00FC2D40">
      <w:pPr>
        <w:spacing w:before="120" w:after="120" w:line="360" w:lineRule="auto"/>
        <w:ind w:hanging="142"/>
        <w:jc w:val="both"/>
        <w:rPr>
          <w:rFonts w:ascii="Arial" w:hAnsi="Arial" w:cs="Arial"/>
          <w:sz w:val="18"/>
          <w:szCs w:val="18"/>
          <w:lang w:eastAsia="tr-TR"/>
        </w:rPr>
      </w:pPr>
    </w:p>
    <w:p w14:paraId="1AC487D8" w14:textId="77777777" w:rsidR="00253294" w:rsidRDefault="00253294" w:rsidP="00267E27">
      <w:pPr>
        <w:spacing w:before="120" w:after="120" w:line="360" w:lineRule="auto"/>
        <w:ind w:hanging="142"/>
        <w:jc w:val="both"/>
        <w:rPr>
          <w:rFonts w:ascii="Arial" w:hAnsi="Arial" w:cs="Arial"/>
          <w:sz w:val="18"/>
          <w:szCs w:val="18"/>
          <w:lang w:eastAsia="tr-TR"/>
        </w:rPr>
      </w:pPr>
    </w:p>
    <w:p w14:paraId="009C202C" w14:textId="77777777" w:rsidR="00253294" w:rsidRDefault="00253294" w:rsidP="00267E27">
      <w:pPr>
        <w:spacing w:before="120" w:after="120" w:line="360" w:lineRule="auto"/>
        <w:ind w:hanging="142"/>
        <w:jc w:val="both"/>
        <w:rPr>
          <w:rFonts w:ascii="Arial" w:hAnsi="Arial" w:cs="Arial"/>
          <w:sz w:val="18"/>
          <w:szCs w:val="18"/>
          <w:lang w:eastAsia="tr-TR"/>
        </w:rPr>
      </w:pPr>
    </w:p>
    <w:p w14:paraId="008ADC07" w14:textId="77777777" w:rsidR="00253294" w:rsidRDefault="00253294" w:rsidP="00267E27">
      <w:pPr>
        <w:spacing w:before="120" w:after="120" w:line="360" w:lineRule="auto"/>
        <w:ind w:hanging="142"/>
        <w:jc w:val="both"/>
        <w:rPr>
          <w:rFonts w:ascii="Arial" w:hAnsi="Arial" w:cs="Arial"/>
          <w:sz w:val="18"/>
          <w:szCs w:val="18"/>
          <w:lang w:eastAsia="tr-TR"/>
        </w:rPr>
      </w:pPr>
    </w:p>
    <w:p w14:paraId="6A27BA2E" w14:textId="77777777" w:rsidR="00253294" w:rsidRDefault="00253294" w:rsidP="00267E27">
      <w:pPr>
        <w:spacing w:before="120" w:after="120" w:line="360" w:lineRule="auto"/>
        <w:ind w:hanging="142"/>
        <w:jc w:val="both"/>
        <w:rPr>
          <w:rFonts w:ascii="Arial" w:hAnsi="Arial" w:cs="Arial"/>
          <w:sz w:val="18"/>
          <w:szCs w:val="18"/>
          <w:lang w:eastAsia="tr-TR"/>
        </w:rPr>
      </w:pPr>
    </w:p>
    <w:p w14:paraId="111E608C" w14:textId="77777777" w:rsidR="00253294" w:rsidRDefault="00253294" w:rsidP="00267E27">
      <w:pPr>
        <w:spacing w:before="120" w:after="120" w:line="360" w:lineRule="auto"/>
        <w:ind w:hanging="142"/>
        <w:jc w:val="both"/>
        <w:rPr>
          <w:rFonts w:ascii="Arial" w:hAnsi="Arial" w:cs="Arial"/>
          <w:sz w:val="18"/>
          <w:szCs w:val="18"/>
          <w:lang w:eastAsia="tr-TR"/>
        </w:rPr>
      </w:pPr>
    </w:p>
    <w:p w14:paraId="556AA051" w14:textId="77777777" w:rsidR="00253294" w:rsidRDefault="00253294" w:rsidP="00267E27">
      <w:pPr>
        <w:spacing w:before="120" w:after="120" w:line="360" w:lineRule="auto"/>
        <w:ind w:hanging="142"/>
        <w:jc w:val="both"/>
        <w:rPr>
          <w:rFonts w:ascii="Arial" w:hAnsi="Arial" w:cs="Arial"/>
          <w:sz w:val="18"/>
          <w:szCs w:val="18"/>
          <w:lang w:eastAsia="tr-TR"/>
        </w:rPr>
      </w:pPr>
    </w:p>
    <w:p w14:paraId="76952BDF" w14:textId="77777777" w:rsidR="00253294" w:rsidRDefault="00253294" w:rsidP="00267E27">
      <w:pPr>
        <w:spacing w:before="120" w:after="120" w:line="360" w:lineRule="auto"/>
        <w:ind w:hanging="142"/>
        <w:jc w:val="both"/>
        <w:rPr>
          <w:rFonts w:ascii="Arial" w:hAnsi="Arial" w:cs="Arial"/>
          <w:sz w:val="18"/>
          <w:szCs w:val="18"/>
          <w:lang w:eastAsia="tr-TR"/>
        </w:rPr>
      </w:pPr>
    </w:p>
    <w:p w14:paraId="53C11228" w14:textId="77777777" w:rsidR="00253294" w:rsidRDefault="00253294" w:rsidP="00267E27">
      <w:pPr>
        <w:spacing w:before="120" w:after="120" w:line="360" w:lineRule="auto"/>
        <w:ind w:hanging="142"/>
        <w:jc w:val="both"/>
        <w:rPr>
          <w:rFonts w:ascii="Arial" w:hAnsi="Arial" w:cs="Arial"/>
          <w:sz w:val="18"/>
          <w:szCs w:val="18"/>
          <w:lang w:eastAsia="tr-TR"/>
        </w:rPr>
      </w:pPr>
    </w:p>
    <w:p w14:paraId="30E26405" w14:textId="77777777" w:rsidR="00253294" w:rsidRDefault="00253294" w:rsidP="00267E27">
      <w:pPr>
        <w:spacing w:before="120" w:after="120" w:line="360" w:lineRule="auto"/>
        <w:ind w:hanging="142"/>
        <w:jc w:val="both"/>
        <w:rPr>
          <w:rFonts w:ascii="Arial" w:hAnsi="Arial" w:cs="Arial"/>
          <w:sz w:val="18"/>
          <w:szCs w:val="18"/>
          <w:lang w:eastAsia="tr-TR"/>
        </w:rPr>
      </w:pPr>
    </w:p>
    <w:p w14:paraId="7823E556" w14:textId="77777777" w:rsidR="00253294" w:rsidRDefault="00253294" w:rsidP="00267E27">
      <w:pPr>
        <w:spacing w:before="120" w:after="120" w:line="360" w:lineRule="auto"/>
        <w:ind w:hanging="142"/>
        <w:jc w:val="both"/>
        <w:rPr>
          <w:rFonts w:ascii="Arial" w:hAnsi="Arial" w:cs="Arial"/>
          <w:sz w:val="18"/>
          <w:szCs w:val="18"/>
          <w:lang w:eastAsia="tr-TR"/>
        </w:rPr>
      </w:pPr>
    </w:p>
    <w:p w14:paraId="36501B45" w14:textId="77777777" w:rsidR="00430E0A" w:rsidRDefault="00430E0A" w:rsidP="00267E27">
      <w:pPr>
        <w:spacing w:before="120" w:after="120" w:line="360" w:lineRule="auto"/>
        <w:ind w:hanging="142"/>
        <w:jc w:val="both"/>
        <w:rPr>
          <w:rFonts w:ascii="Arial" w:hAnsi="Arial" w:cs="Arial"/>
          <w:sz w:val="18"/>
          <w:szCs w:val="18"/>
          <w:lang w:eastAsia="tr-TR"/>
        </w:rPr>
      </w:pPr>
    </w:p>
    <w:p w14:paraId="7DDB5257" w14:textId="77777777" w:rsidR="00430E0A" w:rsidRDefault="00430E0A" w:rsidP="00267E27">
      <w:pPr>
        <w:spacing w:before="120" w:after="120" w:line="360" w:lineRule="auto"/>
        <w:ind w:hanging="142"/>
        <w:jc w:val="both"/>
        <w:rPr>
          <w:rFonts w:ascii="Times New Roman" w:eastAsiaTheme="minorEastAsia" w:hAnsi="Times New Roman"/>
          <w:sz w:val="24"/>
          <w:szCs w:val="24"/>
          <w:lang w:val="en-US"/>
        </w:rPr>
      </w:pPr>
      <w:r>
        <w:rPr>
          <w:noProof/>
          <w:lang w:eastAsia="tr-TR"/>
        </w:rPr>
        <w:drawing>
          <wp:inline distT="0" distB="0" distL="0" distR="0" wp14:anchorId="4E431EF9" wp14:editId="69523C7A">
            <wp:extent cx="5753735" cy="3602355"/>
            <wp:effectExtent l="0" t="0" r="37465" b="29845"/>
            <wp:docPr id="23" name="Grafik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4C3E08E" w14:textId="61F2D24F" w:rsidR="00267E27" w:rsidRDefault="00CD5459" w:rsidP="00267E27">
      <w:pPr>
        <w:spacing w:before="120" w:after="120" w:line="360" w:lineRule="auto"/>
        <w:ind w:hanging="142"/>
        <w:jc w:val="both"/>
        <w:rPr>
          <w:rFonts w:ascii="Times New Roman" w:eastAsiaTheme="minorEastAsia" w:hAnsi="Times New Roman"/>
          <w:sz w:val="24"/>
          <w:szCs w:val="24"/>
          <w:lang w:val="en-US"/>
        </w:rPr>
      </w:pPr>
      <w:r>
        <w:rPr>
          <w:rFonts w:ascii="Arial" w:hAnsi="Arial" w:cs="Arial"/>
          <w:sz w:val="18"/>
          <w:szCs w:val="18"/>
          <w:lang w:eastAsia="tr-TR"/>
        </w:rPr>
        <w:lastRenderedPageBreak/>
        <w:br/>
      </w:r>
      <w:r w:rsidR="00267E27">
        <w:rPr>
          <w:noProof/>
          <w:lang w:eastAsia="tr-TR"/>
        </w:rPr>
        <w:drawing>
          <wp:inline distT="0" distB="0" distL="0" distR="0" wp14:anchorId="1B090D73" wp14:editId="21C2D35C">
            <wp:extent cx="5882185" cy="3220872"/>
            <wp:effectExtent l="0" t="0" r="23495" b="17780"/>
            <wp:docPr id="24" name="Grafik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29A2F683" w14:textId="39376186" w:rsidR="003E2872" w:rsidRDefault="003E2872" w:rsidP="00267E27">
      <w:pPr>
        <w:spacing w:before="120" w:after="120" w:line="360" w:lineRule="auto"/>
        <w:ind w:hanging="142"/>
        <w:jc w:val="both"/>
        <w:rPr>
          <w:rFonts w:ascii="Times New Roman" w:eastAsiaTheme="minorEastAsia" w:hAnsi="Times New Roman"/>
          <w:sz w:val="24"/>
          <w:szCs w:val="24"/>
          <w:lang w:val="en-US"/>
        </w:rPr>
      </w:pPr>
      <w:r>
        <w:rPr>
          <w:noProof/>
          <w:lang w:eastAsia="tr-TR"/>
        </w:rPr>
        <w:drawing>
          <wp:inline distT="0" distB="0" distL="0" distR="0" wp14:anchorId="1CA5145E" wp14:editId="2710F494">
            <wp:extent cx="6102985" cy="3310255"/>
            <wp:effectExtent l="0" t="0" r="18415" b="17145"/>
            <wp:docPr id="65" name="Chart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ABCC936" w14:textId="635CDF38" w:rsidR="00046D82" w:rsidRDefault="00267E27" w:rsidP="00046D82">
      <w:pPr>
        <w:spacing w:before="120" w:after="120" w:line="360" w:lineRule="auto"/>
        <w:ind w:hanging="142"/>
        <w:jc w:val="both"/>
        <w:rPr>
          <w:rFonts w:ascii="Times New Roman" w:eastAsiaTheme="minorEastAsia" w:hAnsi="Times New Roman"/>
          <w:sz w:val="24"/>
          <w:szCs w:val="24"/>
          <w:lang w:val="en-US"/>
        </w:rPr>
      </w:pPr>
      <w:r>
        <w:rPr>
          <w:noProof/>
          <w:lang w:eastAsia="tr-TR"/>
        </w:rPr>
        <w:lastRenderedPageBreak/>
        <w:drawing>
          <wp:inline distT="0" distB="0" distL="0" distR="0" wp14:anchorId="6A0C30C8" wp14:editId="71BA7610">
            <wp:extent cx="6312535" cy="3589655"/>
            <wp:effectExtent l="0" t="0" r="37465" b="17145"/>
            <wp:docPr id="25" name="Grafik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20A659F" w14:textId="77777777" w:rsidR="003E2872" w:rsidRPr="00046D82" w:rsidRDefault="003E2872" w:rsidP="00046D82">
      <w:pPr>
        <w:spacing w:before="120" w:after="120" w:line="360" w:lineRule="auto"/>
        <w:ind w:hanging="142"/>
        <w:jc w:val="both"/>
        <w:rPr>
          <w:rFonts w:ascii="Times New Roman" w:eastAsiaTheme="minorEastAsia" w:hAnsi="Times New Roman"/>
          <w:sz w:val="24"/>
          <w:szCs w:val="24"/>
          <w:lang w:val="en-US"/>
        </w:rPr>
      </w:pPr>
    </w:p>
    <w:tbl>
      <w:tblPr>
        <w:tblW w:w="0" w:type="auto"/>
        <w:tblInd w:w="30" w:type="dxa"/>
        <w:tblLayout w:type="fixed"/>
        <w:tblCellMar>
          <w:left w:w="0" w:type="dxa"/>
          <w:right w:w="0" w:type="dxa"/>
        </w:tblCellMar>
        <w:tblLook w:val="0000" w:firstRow="0" w:lastRow="0" w:firstColumn="0" w:lastColumn="0" w:noHBand="0" w:noVBand="0"/>
      </w:tblPr>
      <w:tblGrid>
        <w:gridCol w:w="3697"/>
        <w:gridCol w:w="1103"/>
        <w:gridCol w:w="1207"/>
        <w:gridCol w:w="1208"/>
        <w:gridCol w:w="997"/>
      </w:tblGrid>
      <w:tr w:rsidR="00046D82" w14:paraId="4372F3AE" w14:textId="77777777" w:rsidTr="00046D82">
        <w:trPr>
          <w:trHeight w:val="225"/>
        </w:trPr>
        <w:tc>
          <w:tcPr>
            <w:tcW w:w="7215" w:type="dxa"/>
            <w:gridSpan w:val="4"/>
            <w:tcBorders>
              <w:top w:val="nil"/>
              <w:left w:val="nil"/>
              <w:bottom w:val="nil"/>
              <w:right w:val="nil"/>
            </w:tcBorders>
            <w:vAlign w:val="bottom"/>
          </w:tcPr>
          <w:p w14:paraId="4780030B" w14:textId="77777777" w:rsidR="00046D82" w:rsidRDefault="00046D82">
            <w:pPr>
              <w:autoSpaceDE w:val="0"/>
              <w:autoSpaceDN w:val="0"/>
              <w:adjustRightInd w:val="0"/>
              <w:spacing w:after="0" w:line="240" w:lineRule="auto"/>
              <w:rPr>
                <w:rFonts w:ascii="Arial" w:hAnsi="Arial" w:cs="Arial"/>
                <w:color w:val="000000"/>
                <w:sz w:val="18"/>
                <w:szCs w:val="18"/>
                <w:lang w:eastAsia="tr-TR"/>
              </w:rPr>
            </w:pPr>
            <w:r>
              <w:rPr>
                <w:rFonts w:ascii="Arial" w:hAnsi="Arial" w:cs="Arial"/>
                <w:color w:val="000000"/>
                <w:sz w:val="18"/>
                <w:szCs w:val="18"/>
                <w:lang w:eastAsia="tr-TR"/>
              </w:rPr>
              <w:t>Dependent Variable: CHANGE_IN_INFLATION</w:t>
            </w:r>
          </w:p>
        </w:tc>
        <w:tc>
          <w:tcPr>
            <w:tcW w:w="997" w:type="dxa"/>
            <w:tcBorders>
              <w:top w:val="nil"/>
              <w:left w:val="nil"/>
              <w:bottom w:val="nil"/>
              <w:right w:val="nil"/>
            </w:tcBorders>
            <w:vAlign w:val="bottom"/>
          </w:tcPr>
          <w:p w14:paraId="56A2ED35" w14:textId="77777777" w:rsidR="00046D82" w:rsidRDefault="00046D82">
            <w:pPr>
              <w:autoSpaceDE w:val="0"/>
              <w:autoSpaceDN w:val="0"/>
              <w:adjustRightInd w:val="0"/>
              <w:spacing w:after="0" w:line="240" w:lineRule="auto"/>
              <w:jc w:val="center"/>
              <w:rPr>
                <w:rFonts w:ascii="Arial" w:hAnsi="Arial" w:cs="Arial"/>
                <w:color w:val="000000"/>
                <w:sz w:val="18"/>
                <w:szCs w:val="18"/>
                <w:lang w:eastAsia="tr-TR"/>
              </w:rPr>
            </w:pPr>
          </w:p>
        </w:tc>
      </w:tr>
      <w:tr w:rsidR="00046D82" w14:paraId="3CB2EEB8" w14:textId="77777777" w:rsidTr="00046D82">
        <w:trPr>
          <w:trHeight w:val="225"/>
        </w:trPr>
        <w:tc>
          <w:tcPr>
            <w:tcW w:w="6007" w:type="dxa"/>
            <w:gridSpan w:val="3"/>
            <w:tcBorders>
              <w:top w:val="nil"/>
              <w:left w:val="nil"/>
              <w:bottom w:val="nil"/>
              <w:right w:val="nil"/>
            </w:tcBorders>
            <w:vAlign w:val="bottom"/>
          </w:tcPr>
          <w:p w14:paraId="2BFB237E" w14:textId="77777777" w:rsidR="00046D82" w:rsidRDefault="00046D82">
            <w:pPr>
              <w:autoSpaceDE w:val="0"/>
              <w:autoSpaceDN w:val="0"/>
              <w:adjustRightInd w:val="0"/>
              <w:spacing w:after="0" w:line="240" w:lineRule="auto"/>
              <w:rPr>
                <w:rFonts w:ascii="Arial" w:hAnsi="Arial" w:cs="Arial"/>
                <w:color w:val="000000"/>
                <w:sz w:val="18"/>
                <w:szCs w:val="18"/>
                <w:lang w:eastAsia="tr-TR"/>
              </w:rPr>
            </w:pPr>
            <w:r>
              <w:rPr>
                <w:rFonts w:ascii="Arial" w:hAnsi="Arial" w:cs="Arial"/>
                <w:color w:val="000000"/>
                <w:sz w:val="18"/>
                <w:szCs w:val="18"/>
                <w:lang w:eastAsia="tr-TR"/>
              </w:rPr>
              <w:t>Method: Least Squares</w:t>
            </w:r>
          </w:p>
        </w:tc>
        <w:tc>
          <w:tcPr>
            <w:tcW w:w="1208" w:type="dxa"/>
            <w:tcBorders>
              <w:top w:val="nil"/>
              <w:left w:val="nil"/>
              <w:bottom w:val="nil"/>
              <w:right w:val="nil"/>
            </w:tcBorders>
            <w:vAlign w:val="bottom"/>
          </w:tcPr>
          <w:p w14:paraId="1C952B0C" w14:textId="77777777" w:rsidR="00046D82" w:rsidRDefault="00046D82">
            <w:pPr>
              <w:autoSpaceDE w:val="0"/>
              <w:autoSpaceDN w:val="0"/>
              <w:adjustRightInd w:val="0"/>
              <w:spacing w:after="0" w:line="240" w:lineRule="auto"/>
              <w:jc w:val="center"/>
              <w:rPr>
                <w:rFonts w:ascii="Arial" w:hAnsi="Arial" w:cs="Arial"/>
                <w:color w:val="000000"/>
                <w:sz w:val="18"/>
                <w:szCs w:val="18"/>
                <w:lang w:eastAsia="tr-TR"/>
              </w:rPr>
            </w:pPr>
          </w:p>
        </w:tc>
        <w:tc>
          <w:tcPr>
            <w:tcW w:w="997" w:type="dxa"/>
            <w:tcBorders>
              <w:top w:val="nil"/>
              <w:left w:val="nil"/>
              <w:bottom w:val="nil"/>
              <w:right w:val="nil"/>
            </w:tcBorders>
            <w:vAlign w:val="bottom"/>
          </w:tcPr>
          <w:p w14:paraId="21A11BC4" w14:textId="77777777" w:rsidR="00046D82" w:rsidRDefault="00046D82">
            <w:pPr>
              <w:autoSpaceDE w:val="0"/>
              <w:autoSpaceDN w:val="0"/>
              <w:adjustRightInd w:val="0"/>
              <w:spacing w:after="0" w:line="240" w:lineRule="auto"/>
              <w:jc w:val="center"/>
              <w:rPr>
                <w:rFonts w:ascii="Arial" w:hAnsi="Arial" w:cs="Arial"/>
                <w:color w:val="000000"/>
                <w:sz w:val="18"/>
                <w:szCs w:val="18"/>
                <w:lang w:eastAsia="tr-TR"/>
              </w:rPr>
            </w:pPr>
          </w:p>
        </w:tc>
      </w:tr>
      <w:tr w:rsidR="00046D82" w14:paraId="00290D1E" w14:textId="77777777" w:rsidTr="00046D82">
        <w:trPr>
          <w:trHeight w:val="225"/>
        </w:trPr>
        <w:tc>
          <w:tcPr>
            <w:tcW w:w="6007" w:type="dxa"/>
            <w:gridSpan w:val="3"/>
            <w:tcBorders>
              <w:top w:val="nil"/>
              <w:left w:val="nil"/>
              <w:bottom w:val="nil"/>
              <w:right w:val="nil"/>
            </w:tcBorders>
            <w:vAlign w:val="bottom"/>
          </w:tcPr>
          <w:p w14:paraId="377CCB62" w14:textId="77777777" w:rsidR="00046D82" w:rsidRDefault="00046D82">
            <w:pPr>
              <w:autoSpaceDE w:val="0"/>
              <w:autoSpaceDN w:val="0"/>
              <w:adjustRightInd w:val="0"/>
              <w:spacing w:after="0" w:line="240" w:lineRule="auto"/>
              <w:rPr>
                <w:rFonts w:ascii="Arial" w:hAnsi="Arial" w:cs="Arial"/>
                <w:color w:val="000000"/>
                <w:sz w:val="18"/>
                <w:szCs w:val="18"/>
                <w:lang w:eastAsia="tr-TR"/>
              </w:rPr>
            </w:pPr>
            <w:r>
              <w:rPr>
                <w:rFonts w:ascii="Arial" w:hAnsi="Arial" w:cs="Arial"/>
                <w:color w:val="000000"/>
                <w:sz w:val="18"/>
                <w:szCs w:val="18"/>
                <w:lang w:eastAsia="tr-TR"/>
              </w:rPr>
              <w:t>Date: 04/09/18   Time: 10:48</w:t>
            </w:r>
          </w:p>
        </w:tc>
        <w:tc>
          <w:tcPr>
            <w:tcW w:w="1208" w:type="dxa"/>
            <w:tcBorders>
              <w:top w:val="nil"/>
              <w:left w:val="nil"/>
              <w:bottom w:val="nil"/>
              <w:right w:val="nil"/>
            </w:tcBorders>
            <w:vAlign w:val="bottom"/>
          </w:tcPr>
          <w:p w14:paraId="053DF1F6" w14:textId="77777777" w:rsidR="00046D82" w:rsidRDefault="00046D82">
            <w:pPr>
              <w:autoSpaceDE w:val="0"/>
              <w:autoSpaceDN w:val="0"/>
              <w:adjustRightInd w:val="0"/>
              <w:spacing w:after="0" w:line="240" w:lineRule="auto"/>
              <w:jc w:val="center"/>
              <w:rPr>
                <w:rFonts w:ascii="Arial" w:hAnsi="Arial" w:cs="Arial"/>
                <w:color w:val="000000"/>
                <w:sz w:val="18"/>
                <w:szCs w:val="18"/>
                <w:lang w:eastAsia="tr-TR"/>
              </w:rPr>
            </w:pPr>
          </w:p>
        </w:tc>
        <w:tc>
          <w:tcPr>
            <w:tcW w:w="997" w:type="dxa"/>
            <w:tcBorders>
              <w:top w:val="nil"/>
              <w:left w:val="nil"/>
              <w:bottom w:val="nil"/>
              <w:right w:val="nil"/>
            </w:tcBorders>
            <w:vAlign w:val="bottom"/>
          </w:tcPr>
          <w:p w14:paraId="347824D0" w14:textId="77777777" w:rsidR="00046D82" w:rsidRDefault="00046D82">
            <w:pPr>
              <w:autoSpaceDE w:val="0"/>
              <w:autoSpaceDN w:val="0"/>
              <w:adjustRightInd w:val="0"/>
              <w:spacing w:after="0" w:line="240" w:lineRule="auto"/>
              <w:jc w:val="center"/>
              <w:rPr>
                <w:rFonts w:ascii="Arial" w:hAnsi="Arial" w:cs="Arial"/>
                <w:color w:val="000000"/>
                <w:sz w:val="18"/>
                <w:szCs w:val="18"/>
                <w:lang w:eastAsia="tr-TR"/>
              </w:rPr>
            </w:pPr>
          </w:p>
        </w:tc>
      </w:tr>
      <w:tr w:rsidR="00046D82" w14:paraId="7AEE40E7" w14:textId="77777777" w:rsidTr="00046D82">
        <w:trPr>
          <w:trHeight w:val="225"/>
        </w:trPr>
        <w:tc>
          <w:tcPr>
            <w:tcW w:w="6007" w:type="dxa"/>
            <w:gridSpan w:val="3"/>
            <w:tcBorders>
              <w:top w:val="nil"/>
              <w:left w:val="nil"/>
              <w:bottom w:val="nil"/>
              <w:right w:val="nil"/>
            </w:tcBorders>
            <w:vAlign w:val="bottom"/>
          </w:tcPr>
          <w:p w14:paraId="41E8EB4D" w14:textId="77777777" w:rsidR="00046D82" w:rsidRDefault="00046D82">
            <w:pPr>
              <w:autoSpaceDE w:val="0"/>
              <w:autoSpaceDN w:val="0"/>
              <w:adjustRightInd w:val="0"/>
              <w:spacing w:after="0" w:line="240" w:lineRule="auto"/>
              <w:rPr>
                <w:rFonts w:ascii="Arial" w:hAnsi="Arial" w:cs="Arial"/>
                <w:color w:val="000000"/>
                <w:sz w:val="18"/>
                <w:szCs w:val="18"/>
                <w:lang w:eastAsia="tr-TR"/>
              </w:rPr>
            </w:pPr>
            <w:r>
              <w:rPr>
                <w:rFonts w:ascii="Arial" w:hAnsi="Arial" w:cs="Arial"/>
                <w:color w:val="000000"/>
                <w:sz w:val="18"/>
                <w:szCs w:val="18"/>
                <w:lang w:eastAsia="tr-TR"/>
              </w:rPr>
              <w:t>Sample: 1981 2018</w:t>
            </w:r>
          </w:p>
        </w:tc>
        <w:tc>
          <w:tcPr>
            <w:tcW w:w="1208" w:type="dxa"/>
            <w:tcBorders>
              <w:top w:val="nil"/>
              <w:left w:val="nil"/>
              <w:bottom w:val="nil"/>
              <w:right w:val="nil"/>
            </w:tcBorders>
            <w:vAlign w:val="bottom"/>
          </w:tcPr>
          <w:p w14:paraId="16986B72" w14:textId="77777777" w:rsidR="00046D82" w:rsidRDefault="00046D82">
            <w:pPr>
              <w:autoSpaceDE w:val="0"/>
              <w:autoSpaceDN w:val="0"/>
              <w:adjustRightInd w:val="0"/>
              <w:spacing w:after="0" w:line="240" w:lineRule="auto"/>
              <w:jc w:val="center"/>
              <w:rPr>
                <w:rFonts w:ascii="Arial" w:hAnsi="Arial" w:cs="Arial"/>
                <w:color w:val="000000"/>
                <w:sz w:val="18"/>
                <w:szCs w:val="18"/>
                <w:lang w:eastAsia="tr-TR"/>
              </w:rPr>
            </w:pPr>
          </w:p>
        </w:tc>
        <w:tc>
          <w:tcPr>
            <w:tcW w:w="997" w:type="dxa"/>
            <w:tcBorders>
              <w:top w:val="nil"/>
              <w:left w:val="nil"/>
              <w:bottom w:val="nil"/>
              <w:right w:val="nil"/>
            </w:tcBorders>
            <w:vAlign w:val="bottom"/>
          </w:tcPr>
          <w:p w14:paraId="705EABB5" w14:textId="77777777" w:rsidR="00046D82" w:rsidRDefault="00046D82">
            <w:pPr>
              <w:autoSpaceDE w:val="0"/>
              <w:autoSpaceDN w:val="0"/>
              <w:adjustRightInd w:val="0"/>
              <w:spacing w:after="0" w:line="240" w:lineRule="auto"/>
              <w:jc w:val="center"/>
              <w:rPr>
                <w:rFonts w:ascii="Arial" w:hAnsi="Arial" w:cs="Arial"/>
                <w:color w:val="000000"/>
                <w:sz w:val="18"/>
                <w:szCs w:val="18"/>
                <w:lang w:eastAsia="tr-TR"/>
              </w:rPr>
            </w:pPr>
          </w:p>
        </w:tc>
      </w:tr>
      <w:tr w:rsidR="00046D82" w14:paraId="00A9F378" w14:textId="77777777" w:rsidTr="00046D82">
        <w:trPr>
          <w:trHeight w:val="225"/>
        </w:trPr>
        <w:tc>
          <w:tcPr>
            <w:tcW w:w="6007" w:type="dxa"/>
            <w:gridSpan w:val="3"/>
            <w:tcBorders>
              <w:top w:val="nil"/>
              <w:left w:val="nil"/>
              <w:bottom w:val="nil"/>
              <w:right w:val="nil"/>
            </w:tcBorders>
            <w:vAlign w:val="bottom"/>
          </w:tcPr>
          <w:p w14:paraId="213CCB64" w14:textId="77777777" w:rsidR="00046D82" w:rsidRDefault="00046D82">
            <w:pPr>
              <w:autoSpaceDE w:val="0"/>
              <w:autoSpaceDN w:val="0"/>
              <w:adjustRightInd w:val="0"/>
              <w:spacing w:after="0" w:line="240" w:lineRule="auto"/>
              <w:rPr>
                <w:rFonts w:ascii="Arial" w:hAnsi="Arial" w:cs="Arial"/>
                <w:color w:val="000000"/>
                <w:sz w:val="18"/>
                <w:szCs w:val="18"/>
                <w:lang w:eastAsia="tr-TR"/>
              </w:rPr>
            </w:pPr>
            <w:r>
              <w:rPr>
                <w:rFonts w:ascii="Arial" w:hAnsi="Arial" w:cs="Arial"/>
                <w:color w:val="000000"/>
                <w:sz w:val="18"/>
                <w:szCs w:val="18"/>
                <w:lang w:eastAsia="tr-TR"/>
              </w:rPr>
              <w:t>Included observations: 38</w:t>
            </w:r>
          </w:p>
        </w:tc>
        <w:tc>
          <w:tcPr>
            <w:tcW w:w="1208" w:type="dxa"/>
            <w:tcBorders>
              <w:top w:val="nil"/>
              <w:left w:val="nil"/>
              <w:bottom w:val="nil"/>
              <w:right w:val="nil"/>
            </w:tcBorders>
            <w:vAlign w:val="bottom"/>
          </w:tcPr>
          <w:p w14:paraId="4732E168" w14:textId="77777777" w:rsidR="00046D82" w:rsidRDefault="00046D82">
            <w:pPr>
              <w:autoSpaceDE w:val="0"/>
              <w:autoSpaceDN w:val="0"/>
              <w:adjustRightInd w:val="0"/>
              <w:spacing w:after="0" w:line="240" w:lineRule="auto"/>
              <w:jc w:val="center"/>
              <w:rPr>
                <w:rFonts w:ascii="Arial" w:hAnsi="Arial" w:cs="Arial"/>
                <w:color w:val="000000"/>
                <w:sz w:val="18"/>
                <w:szCs w:val="18"/>
                <w:lang w:eastAsia="tr-TR"/>
              </w:rPr>
            </w:pPr>
          </w:p>
        </w:tc>
        <w:tc>
          <w:tcPr>
            <w:tcW w:w="997" w:type="dxa"/>
            <w:tcBorders>
              <w:top w:val="nil"/>
              <w:left w:val="nil"/>
              <w:bottom w:val="nil"/>
              <w:right w:val="nil"/>
            </w:tcBorders>
            <w:vAlign w:val="bottom"/>
          </w:tcPr>
          <w:p w14:paraId="05FE1CF7" w14:textId="77777777" w:rsidR="00046D82" w:rsidRDefault="00046D82">
            <w:pPr>
              <w:autoSpaceDE w:val="0"/>
              <w:autoSpaceDN w:val="0"/>
              <w:adjustRightInd w:val="0"/>
              <w:spacing w:after="0" w:line="240" w:lineRule="auto"/>
              <w:jc w:val="center"/>
              <w:rPr>
                <w:rFonts w:ascii="Arial" w:hAnsi="Arial" w:cs="Arial"/>
                <w:color w:val="000000"/>
                <w:sz w:val="18"/>
                <w:szCs w:val="18"/>
                <w:lang w:eastAsia="tr-TR"/>
              </w:rPr>
            </w:pPr>
          </w:p>
        </w:tc>
      </w:tr>
      <w:tr w:rsidR="00046D82" w14:paraId="518A7602" w14:textId="77777777">
        <w:trPr>
          <w:trHeight w:hRule="exact" w:val="90"/>
        </w:trPr>
        <w:tc>
          <w:tcPr>
            <w:tcW w:w="3697" w:type="dxa"/>
            <w:tcBorders>
              <w:top w:val="nil"/>
              <w:left w:val="nil"/>
              <w:bottom w:val="double" w:sz="6" w:space="2" w:color="auto"/>
              <w:right w:val="nil"/>
            </w:tcBorders>
            <w:vAlign w:val="bottom"/>
          </w:tcPr>
          <w:p w14:paraId="12EDFDDD" w14:textId="77777777" w:rsidR="00046D82" w:rsidRDefault="00046D82">
            <w:pPr>
              <w:autoSpaceDE w:val="0"/>
              <w:autoSpaceDN w:val="0"/>
              <w:adjustRightInd w:val="0"/>
              <w:spacing w:after="0" w:line="240" w:lineRule="auto"/>
              <w:jc w:val="center"/>
              <w:rPr>
                <w:rFonts w:ascii="Arial" w:hAnsi="Arial" w:cs="Arial"/>
                <w:color w:val="000000"/>
                <w:sz w:val="18"/>
                <w:szCs w:val="18"/>
                <w:lang w:eastAsia="tr-TR"/>
              </w:rPr>
            </w:pPr>
          </w:p>
        </w:tc>
        <w:tc>
          <w:tcPr>
            <w:tcW w:w="1103" w:type="dxa"/>
            <w:tcBorders>
              <w:top w:val="nil"/>
              <w:left w:val="nil"/>
              <w:bottom w:val="double" w:sz="6" w:space="2" w:color="auto"/>
              <w:right w:val="nil"/>
            </w:tcBorders>
            <w:vAlign w:val="bottom"/>
          </w:tcPr>
          <w:p w14:paraId="4F30D4C3" w14:textId="77777777" w:rsidR="00046D82" w:rsidRDefault="00046D82">
            <w:pPr>
              <w:autoSpaceDE w:val="0"/>
              <w:autoSpaceDN w:val="0"/>
              <w:adjustRightInd w:val="0"/>
              <w:spacing w:after="0" w:line="240" w:lineRule="auto"/>
              <w:jc w:val="center"/>
              <w:rPr>
                <w:rFonts w:ascii="Arial" w:hAnsi="Arial" w:cs="Arial"/>
                <w:color w:val="000000"/>
                <w:sz w:val="18"/>
                <w:szCs w:val="18"/>
                <w:lang w:eastAsia="tr-TR"/>
              </w:rPr>
            </w:pPr>
          </w:p>
        </w:tc>
        <w:tc>
          <w:tcPr>
            <w:tcW w:w="1207" w:type="dxa"/>
            <w:tcBorders>
              <w:top w:val="nil"/>
              <w:left w:val="nil"/>
              <w:bottom w:val="double" w:sz="6" w:space="2" w:color="auto"/>
              <w:right w:val="nil"/>
            </w:tcBorders>
            <w:vAlign w:val="bottom"/>
          </w:tcPr>
          <w:p w14:paraId="1F5F1B24" w14:textId="77777777" w:rsidR="00046D82" w:rsidRDefault="00046D82">
            <w:pPr>
              <w:autoSpaceDE w:val="0"/>
              <w:autoSpaceDN w:val="0"/>
              <w:adjustRightInd w:val="0"/>
              <w:spacing w:after="0" w:line="240" w:lineRule="auto"/>
              <w:jc w:val="center"/>
              <w:rPr>
                <w:rFonts w:ascii="Arial" w:hAnsi="Arial" w:cs="Arial"/>
                <w:color w:val="000000"/>
                <w:sz w:val="18"/>
                <w:szCs w:val="18"/>
                <w:lang w:eastAsia="tr-TR"/>
              </w:rPr>
            </w:pPr>
          </w:p>
        </w:tc>
        <w:tc>
          <w:tcPr>
            <w:tcW w:w="1208" w:type="dxa"/>
            <w:tcBorders>
              <w:top w:val="nil"/>
              <w:left w:val="nil"/>
              <w:bottom w:val="double" w:sz="6" w:space="2" w:color="auto"/>
              <w:right w:val="nil"/>
            </w:tcBorders>
            <w:vAlign w:val="bottom"/>
          </w:tcPr>
          <w:p w14:paraId="1EA0EB3A" w14:textId="77777777" w:rsidR="00046D82" w:rsidRDefault="00046D82">
            <w:pPr>
              <w:autoSpaceDE w:val="0"/>
              <w:autoSpaceDN w:val="0"/>
              <w:adjustRightInd w:val="0"/>
              <w:spacing w:after="0" w:line="240" w:lineRule="auto"/>
              <w:jc w:val="center"/>
              <w:rPr>
                <w:rFonts w:ascii="Arial" w:hAnsi="Arial" w:cs="Arial"/>
                <w:color w:val="000000"/>
                <w:sz w:val="18"/>
                <w:szCs w:val="18"/>
                <w:lang w:eastAsia="tr-TR"/>
              </w:rPr>
            </w:pPr>
          </w:p>
        </w:tc>
        <w:tc>
          <w:tcPr>
            <w:tcW w:w="997" w:type="dxa"/>
            <w:tcBorders>
              <w:top w:val="nil"/>
              <w:left w:val="nil"/>
              <w:bottom w:val="double" w:sz="6" w:space="2" w:color="auto"/>
              <w:right w:val="nil"/>
            </w:tcBorders>
            <w:vAlign w:val="bottom"/>
          </w:tcPr>
          <w:p w14:paraId="1E6CDDEC" w14:textId="77777777" w:rsidR="00046D82" w:rsidRDefault="00046D82">
            <w:pPr>
              <w:autoSpaceDE w:val="0"/>
              <w:autoSpaceDN w:val="0"/>
              <w:adjustRightInd w:val="0"/>
              <w:spacing w:after="0" w:line="240" w:lineRule="auto"/>
              <w:jc w:val="center"/>
              <w:rPr>
                <w:rFonts w:ascii="Arial" w:hAnsi="Arial" w:cs="Arial"/>
                <w:color w:val="000000"/>
                <w:sz w:val="18"/>
                <w:szCs w:val="18"/>
                <w:lang w:eastAsia="tr-TR"/>
              </w:rPr>
            </w:pPr>
          </w:p>
        </w:tc>
      </w:tr>
      <w:tr w:rsidR="00046D82" w14:paraId="50C230D2" w14:textId="77777777">
        <w:trPr>
          <w:trHeight w:hRule="exact" w:val="135"/>
        </w:trPr>
        <w:tc>
          <w:tcPr>
            <w:tcW w:w="3697" w:type="dxa"/>
            <w:tcBorders>
              <w:top w:val="nil"/>
              <w:left w:val="nil"/>
              <w:bottom w:val="nil"/>
              <w:right w:val="nil"/>
            </w:tcBorders>
            <w:vAlign w:val="bottom"/>
          </w:tcPr>
          <w:p w14:paraId="47DE0B4F" w14:textId="77777777" w:rsidR="00046D82" w:rsidRDefault="00046D82">
            <w:pPr>
              <w:autoSpaceDE w:val="0"/>
              <w:autoSpaceDN w:val="0"/>
              <w:adjustRightInd w:val="0"/>
              <w:spacing w:after="0" w:line="240" w:lineRule="auto"/>
              <w:jc w:val="center"/>
              <w:rPr>
                <w:rFonts w:ascii="Arial" w:hAnsi="Arial" w:cs="Arial"/>
                <w:color w:val="000000"/>
                <w:sz w:val="18"/>
                <w:szCs w:val="18"/>
                <w:lang w:eastAsia="tr-TR"/>
              </w:rPr>
            </w:pPr>
          </w:p>
        </w:tc>
        <w:tc>
          <w:tcPr>
            <w:tcW w:w="1103" w:type="dxa"/>
            <w:tcBorders>
              <w:top w:val="nil"/>
              <w:left w:val="nil"/>
              <w:bottom w:val="nil"/>
              <w:right w:val="nil"/>
            </w:tcBorders>
            <w:vAlign w:val="bottom"/>
          </w:tcPr>
          <w:p w14:paraId="2C64B4B6" w14:textId="77777777" w:rsidR="00046D82" w:rsidRDefault="00046D82">
            <w:pPr>
              <w:autoSpaceDE w:val="0"/>
              <w:autoSpaceDN w:val="0"/>
              <w:adjustRightInd w:val="0"/>
              <w:spacing w:after="0" w:line="240" w:lineRule="auto"/>
              <w:jc w:val="center"/>
              <w:rPr>
                <w:rFonts w:ascii="Arial" w:hAnsi="Arial" w:cs="Arial"/>
                <w:color w:val="000000"/>
                <w:sz w:val="18"/>
                <w:szCs w:val="18"/>
                <w:lang w:eastAsia="tr-TR"/>
              </w:rPr>
            </w:pPr>
          </w:p>
        </w:tc>
        <w:tc>
          <w:tcPr>
            <w:tcW w:w="1207" w:type="dxa"/>
            <w:tcBorders>
              <w:top w:val="nil"/>
              <w:left w:val="nil"/>
              <w:bottom w:val="nil"/>
              <w:right w:val="nil"/>
            </w:tcBorders>
            <w:vAlign w:val="bottom"/>
          </w:tcPr>
          <w:p w14:paraId="2E7569E2" w14:textId="77777777" w:rsidR="00046D82" w:rsidRDefault="00046D82">
            <w:pPr>
              <w:autoSpaceDE w:val="0"/>
              <w:autoSpaceDN w:val="0"/>
              <w:adjustRightInd w:val="0"/>
              <w:spacing w:after="0" w:line="240" w:lineRule="auto"/>
              <w:jc w:val="center"/>
              <w:rPr>
                <w:rFonts w:ascii="Arial" w:hAnsi="Arial" w:cs="Arial"/>
                <w:color w:val="000000"/>
                <w:sz w:val="18"/>
                <w:szCs w:val="18"/>
                <w:lang w:eastAsia="tr-TR"/>
              </w:rPr>
            </w:pPr>
          </w:p>
        </w:tc>
        <w:tc>
          <w:tcPr>
            <w:tcW w:w="1208" w:type="dxa"/>
            <w:tcBorders>
              <w:top w:val="nil"/>
              <w:left w:val="nil"/>
              <w:bottom w:val="nil"/>
              <w:right w:val="nil"/>
            </w:tcBorders>
            <w:vAlign w:val="bottom"/>
          </w:tcPr>
          <w:p w14:paraId="696BCCAE" w14:textId="77777777" w:rsidR="00046D82" w:rsidRDefault="00046D82">
            <w:pPr>
              <w:autoSpaceDE w:val="0"/>
              <w:autoSpaceDN w:val="0"/>
              <w:adjustRightInd w:val="0"/>
              <w:spacing w:after="0" w:line="240" w:lineRule="auto"/>
              <w:jc w:val="center"/>
              <w:rPr>
                <w:rFonts w:ascii="Arial" w:hAnsi="Arial" w:cs="Arial"/>
                <w:color w:val="000000"/>
                <w:sz w:val="18"/>
                <w:szCs w:val="18"/>
                <w:lang w:eastAsia="tr-TR"/>
              </w:rPr>
            </w:pPr>
          </w:p>
        </w:tc>
        <w:tc>
          <w:tcPr>
            <w:tcW w:w="997" w:type="dxa"/>
            <w:tcBorders>
              <w:top w:val="nil"/>
              <w:left w:val="nil"/>
              <w:bottom w:val="nil"/>
              <w:right w:val="nil"/>
            </w:tcBorders>
            <w:vAlign w:val="bottom"/>
          </w:tcPr>
          <w:p w14:paraId="67981749" w14:textId="77777777" w:rsidR="00046D82" w:rsidRDefault="00046D82">
            <w:pPr>
              <w:autoSpaceDE w:val="0"/>
              <w:autoSpaceDN w:val="0"/>
              <w:adjustRightInd w:val="0"/>
              <w:spacing w:after="0" w:line="240" w:lineRule="auto"/>
              <w:jc w:val="center"/>
              <w:rPr>
                <w:rFonts w:ascii="Arial" w:hAnsi="Arial" w:cs="Arial"/>
                <w:color w:val="000000"/>
                <w:sz w:val="18"/>
                <w:szCs w:val="18"/>
                <w:lang w:eastAsia="tr-TR"/>
              </w:rPr>
            </w:pPr>
          </w:p>
        </w:tc>
      </w:tr>
      <w:tr w:rsidR="00046D82" w14:paraId="155645DD" w14:textId="77777777">
        <w:trPr>
          <w:trHeight w:val="225"/>
        </w:trPr>
        <w:tc>
          <w:tcPr>
            <w:tcW w:w="3697" w:type="dxa"/>
            <w:tcBorders>
              <w:top w:val="nil"/>
              <w:left w:val="nil"/>
              <w:bottom w:val="nil"/>
              <w:right w:val="nil"/>
            </w:tcBorders>
            <w:vAlign w:val="bottom"/>
          </w:tcPr>
          <w:p w14:paraId="44D7D84F" w14:textId="77777777" w:rsidR="00046D82" w:rsidRDefault="00046D82">
            <w:pPr>
              <w:autoSpaceDE w:val="0"/>
              <w:autoSpaceDN w:val="0"/>
              <w:adjustRightInd w:val="0"/>
              <w:spacing w:after="0" w:line="240" w:lineRule="auto"/>
              <w:jc w:val="center"/>
              <w:rPr>
                <w:rFonts w:ascii="Arial" w:hAnsi="Arial" w:cs="Arial"/>
                <w:color w:val="000000"/>
                <w:sz w:val="18"/>
                <w:szCs w:val="18"/>
                <w:lang w:eastAsia="tr-TR"/>
              </w:rPr>
            </w:pPr>
            <w:r>
              <w:rPr>
                <w:rFonts w:ascii="Arial" w:hAnsi="Arial" w:cs="Arial"/>
                <w:color w:val="000000"/>
                <w:sz w:val="18"/>
                <w:szCs w:val="18"/>
                <w:lang w:eastAsia="tr-TR"/>
              </w:rPr>
              <w:t>Variable</w:t>
            </w:r>
          </w:p>
        </w:tc>
        <w:tc>
          <w:tcPr>
            <w:tcW w:w="1103" w:type="dxa"/>
            <w:tcBorders>
              <w:top w:val="nil"/>
              <w:left w:val="nil"/>
              <w:bottom w:val="nil"/>
              <w:right w:val="nil"/>
            </w:tcBorders>
            <w:vAlign w:val="bottom"/>
          </w:tcPr>
          <w:p w14:paraId="27921762" w14:textId="77777777" w:rsidR="00046D82" w:rsidRDefault="00046D82">
            <w:pPr>
              <w:autoSpaceDE w:val="0"/>
              <w:autoSpaceDN w:val="0"/>
              <w:adjustRightInd w:val="0"/>
              <w:spacing w:after="0" w:line="240" w:lineRule="auto"/>
              <w:ind w:right="10"/>
              <w:jc w:val="right"/>
              <w:rPr>
                <w:rFonts w:ascii="Arial" w:hAnsi="Arial" w:cs="Arial"/>
                <w:color w:val="000000"/>
                <w:sz w:val="18"/>
                <w:szCs w:val="18"/>
                <w:lang w:eastAsia="tr-TR"/>
              </w:rPr>
            </w:pPr>
            <w:r>
              <w:rPr>
                <w:rFonts w:ascii="Arial" w:hAnsi="Arial" w:cs="Arial"/>
                <w:color w:val="000000"/>
                <w:sz w:val="18"/>
                <w:szCs w:val="18"/>
                <w:lang w:eastAsia="tr-TR"/>
              </w:rPr>
              <w:t>Coefficient</w:t>
            </w:r>
          </w:p>
        </w:tc>
        <w:tc>
          <w:tcPr>
            <w:tcW w:w="1207" w:type="dxa"/>
            <w:tcBorders>
              <w:top w:val="nil"/>
              <w:left w:val="nil"/>
              <w:bottom w:val="nil"/>
              <w:right w:val="nil"/>
            </w:tcBorders>
            <w:vAlign w:val="bottom"/>
          </w:tcPr>
          <w:p w14:paraId="2A97C56C" w14:textId="77777777" w:rsidR="00046D82" w:rsidRDefault="00046D82">
            <w:pPr>
              <w:autoSpaceDE w:val="0"/>
              <w:autoSpaceDN w:val="0"/>
              <w:adjustRightInd w:val="0"/>
              <w:spacing w:after="0" w:line="240" w:lineRule="auto"/>
              <w:ind w:right="10"/>
              <w:jc w:val="right"/>
              <w:rPr>
                <w:rFonts w:ascii="Arial" w:hAnsi="Arial" w:cs="Arial"/>
                <w:color w:val="000000"/>
                <w:sz w:val="18"/>
                <w:szCs w:val="18"/>
                <w:lang w:eastAsia="tr-TR"/>
              </w:rPr>
            </w:pPr>
            <w:r>
              <w:rPr>
                <w:rFonts w:ascii="Arial" w:hAnsi="Arial" w:cs="Arial"/>
                <w:color w:val="000000"/>
                <w:sz w:val="18"/>
                <w:szCs w:val="18"/>
                <w:lang w:eastAsia="tr-TR"/>
              </w:rPr>
              <w:t>Std. Error</w:t>
            </w:r>
          </w:p>
        </w:tc>
        <w:tc>
          <w:tcPr>
            <w:tcW w:w="1208" w:type="dxa"/>
            <w:tcBorders>
              <w:top w:val="nil"/>
              <w:left w:val="nil"/>
              <w:bottom w:val="nil"/>
              <w:right w:val="nil"/>
            </w:tcBorders>
            <w:vAlign w:val="bottom"/>
          </w:tcPr>
          <w:p w14:paraId="1B7D8A44" w14:textId="77777777" w:rsidR="00046D82" w:rsidRDefault="00046D82">
            <w:pPr>
              <w:autoSpaceDE w:val="0"/>
              <w:autoSpaceDN w:val="0"/>
              <w:adjustRightInd w:val="0"/>
              <w:spacing w:after="0" w:line="240" w:lineRule="auto"/>
              <w:ind w:right="10"/>
              <w:jc w:val="right"/>
              <w:rPr>
                <w:rFonts w:ascii="Arial" w:hAnsi="Arial" w:cs="Arial"/>
                <w:color w:val="000000"/>
                <w:sz w:val="18"/>
                <w:szCs w:val="18"/>
                <w:lang w:eastAsia="tr-TR"/>
              </w:rPr>
            </w:pPr>
            <w:r>
              <w:rPr>
                <w:rFonts w:ascii="Arial" w:hAnsi="Arial" w:cs="Arial"/>
                <w:color w:val="000000"/>
                <w:sz w:val="18"/>
                <w:szCs w:val="18"/>
                <w:lang w:eastAsia="tr-TR"/>
              </w:rPr>
              <w:t>t-Statistic</w:t>
            </w:r>
          </w:p>
        </w:tc>
        <w:tc>
          <w:tcPr>
            <w:tcW w:w="997" w:type="dxa"/>
            <w:tcBorders>
              <w:top w:val="nil"/>
              <w:left w:val="nil"/>
              <w:bottom w:val="nil"/>
              <w:right w:val="nil"/>
            </w:tcBorders>
            <w:vAlign w:val="bottom"/>
          </w:tcPr>
          <w:p w14:paraId="3A2E17DD" w14:textId="77777777" w:rsidR="00046D82" w:rsidRDefault="00046D82">
            <w:pPr>
              <w:autoSpaceDE w:val="0"/>
              <w:autoSpaceDN w:val="0"/>
              <w:adjustRightInd w:val="0"/>
              <w:spacing w:after="0" w:line="240" w:lineRule="auto"/>
              <w:ind w:right="10"/>
              <w:jc w:val="right"/>
              <w:rPr>
                <w:rFonts w:ascii="Arial" w:hAnsi="Arial" w:cs="Arial"/>
                <w:color w:val="000000"/>
                <w:sz w:val="18"/>
                <w:szCs w:val="18"/>
                <w:lang w:eastAsia="tr-TR"/>
              </w:rPr>
            </w:pPr>
            <w:r>
              <w:rPr>
                <w:rFonts w:ascii="Arial" w:hAnsi="Arial" w:cs="Arial"/>
                <w:color w:val="000000"/>
                <w:sz w:val="18"/>
                <w:szCs w:val="18"/>
                <w:lang w:eastAsia="tr-TR"/>
              </w:rPr>
              <w:t>Prob.  </w:t>
            </w:r>
          </w:p>
        </w:tc>
      </w:tr>
      <w:tr w:rsidR="00046D82" w14:paraId="7B180AC5" w14:textId="77777777">
        <w:trPr>
          <w:trHeight w:hRule="exact" w:val="90"/>
        </w:trPr>
        <w:tc>
          <w:tcPr>
            <w:tcW w:w="3697" w:type="dxa"/>
            <w:tcBorders>
              <w:top w:val="nil"/>
              <w:left w:val="nil"/>
              <w:bottom w:val="double" w:sz="6" w:space="2" w:color="auto"/>
              <w:right w:val="nil"/>
            </w:tcBorders>
            <w:vAlign w:val="bottom"/>
          </w:tcPr>
          <w:p w14:paraId="29C2FB30" w14:textId="77777777" w:rsidR="00046D82" w:rsidRDefault="00046D82">
            <w:pPr>
              <w:autoSpaceDE w:val="0"/>
              <w:autoSpaceDN w:val="0"/>
              <w:adjustRightInd w:val="0"/>
              <w:spacing w:after="0" w:line="240" w:lineRule="auto"/>
              <w:jc w:val="center"/>
              <w:rPr>
                <w:rFonts w:ascii="Arial" w:hAnsi="Arial" w:cs="Arial"/>
                <w:color w:val="000000"/>
                <w:sz w:val="18"/>
                <w:szCs w:val="18"/>
                <w:lang w:eastAsia="tr-TR"/>
              </w:rPr>
            </w:pPr>
          </w:p>
        </w:tc>
        <w:tc>
          <w:tcPr>
            <w:tcW w:w="1103" w:type="dxa"/>
            <w:tcBorders>
              <w:top w:val="nil"/>
              <w:left w:val="nil"/>
              <w:bottom w:val="double" w:sz="6" w:space="2" w:color="auto"/>
              <w:right w:val="nil"/>
            </w:tcBorders>
            <w:vAlign w:val="bottom"/>
          </w:tcPr>
          <w:p w14:paraId="382B3A5A" w14:textId="77777777" w:rsidR="00046D82" w:rsidRDefault="00046D82">
            <w:pPr>
              <w:autoSpaceDE w:val="0"/>
              <w:autoSpaceDN w:val="0"/>
              <w:adjustRightInd w:val="0"/>
              <w:spacing w:after="0" w:line="240" w:lineRule="auto"/>
              <w:jc w:val="center"/>
              <w:rPr>
                <w:rFonts w:ascii="Arial" w:hAnsi="Arial" w:cs="Arial"/>
                <w:color w:val="000000"/>
                <w:sz w:val="18"/>
                <w:szCs w:val="18"/>
                <w:lang w:eastAsia="tr-TR"/>
              </w:rPr>
            </w:pPr>
          </w:p>
        </w:tc>
        <w:tc>
          <w:tcPr>
            <w:tcW w:w="1207" w:type="dxa"/>
            <w:tcBorders>
              <w:top w:val="nil"/>
              <w:left w:val="nil"/>
              <w:bottom w:val="double" w:sz="6" w:space="2" w:color="auto"/>
              <w:right w:val="nil"/>
            </w:tcBorders>
            <w:vAlign w:val="bottom"/>
          </w:tcPr>
          <w:p w14:paraId="6D6A6755" w14:textId="77777777" w:rsidR="00046D82" w:rsidRDefault="00046D82">
            <w:pPr>
              <w:autoSpaceDE w:val="0"/>
              <w:autoSpaceDN w:val="0"/>
              <w:adjustRightInd w:val="0"/>
              <w:spacing w:after="0" w:line="240" w:lineRule="auto"/>
              <w:jc w:val="center"/>
              <w:rPr>
                <w:rFonts w:ascii="Arial" w:hAnsi="Arial" w:cs="Arial"/>
                <w:color w:val="000000"/>
                <w:sz w:val="18"/>
                <w:szCs w:val="18"/>
                <w:lang w:eastAsia="tr-TR"/>
              </w:rPr>
            </w:pPr>
          </w:p>
        </w:tc>
        <w:tc>
          <w:tcPr>
            <w:tcW w:w="1208" w:type="dxa"/>
            <w:tcBorders>
              <w:top w:val="nil"/>
              <w:left w:val="nil"/>
              <w:bottom w:val="double" w:sz="6" w:space="2" w:color="auto"/>
              <w:right w:val="nil"/>
            </w:tcBorders>
            <w:vAlign w:val="bottom"/>
          </w:tcPr>
          <w:p w14:paraId="260B2383" w14:textId="77777777" w:rsidR="00046D82" w:rsidRDefault="00046D82">
            <w:pPr>
              <w:autoSpaceDE w:val="0"/>
              <w:autoSpaceDN w:val="0"/>
              <w:adjustRightInd w:val="0"/>
              <w:spacing w:after="0" w:line="240" w:lineRule="auto"/>
              <w:jc w:val="center"/>
              <w:rPr>
                <w:rFonts w:ascii="Arial" w:hAnsi="Arial" w:cs="Arial"/>
                <w:color w:val="000000"/>
                <w:sz w:val="18"/>
                <w:szCs w:val="18"/>
                <w:lang w:eastAsia="tr-TR"/>
              </w:rPr>
            </w:pPr>
          </w:p>
        </w:tc>
        <w:tc>
          <w:tcPr>
            <w:tcW w:w="997" w:type="dxa"/>
            <w:tcBorders>
              <w:top w:val="nil"/>
              <w:left w:val="nil"/>
              <w:bottom w:val="double" w:sz="6" w:space="2" w:color="auto"/>
              <w:right w:val="nil"/>
            </w:tcBorders>
            <w:vAlign w:val="bottom"/>
          </w:tcPr>
          <w:p w14:paraId="145E2758" w14:textId="77777777" w:rsidR="00046D82" w:rsidRDefault="00046D82">
            <w:pPr>
              <w:autoSpaceDE w:val="0"/>
              <w:autoSpaceDN w:val="0"/>
              <w:adjustRightInd w:val="0"/>
              <w:spacing w:after="0" w:line="240" w:lineRule="auto"/>
              <w:jc w:val="center"/>
              <w:rPr>
                <w:rFonts w:ascii="Arial" w:hAnsi="Arial" w:cs="Arial"/>
                <w:color w:val="000000"/>
                <w:sz w:val="18"/>
                <w:szCs w:val="18"/>
                <w:lang w:eastAsia="tr-TR"/>
              </w:rPr>
            </w:pPr>
          </w:p>
        </w:tc>
      </w:tr>
      <w:tr w:rsidR="00046D82" w14:paraId="0DCB212F" w14:textId="77777777">
        <w:trPr>
          <w:trHeight w:hRule="exact" w:val="135"/>
        </w:trPr>
        <w:tc>
          <w:tcPr>
            <w:tcW w:w="3697" w:type="dxa"/>
            <w:tcBorders>
              <w:top w:val="nil"/>
              <w:left w:val="nil"/>
              <w:bottom w:val="nil"/>
              <w:right w:val="nil"/>
            </w:tcBorders>
            <w:vAlign w:val="bottom"/>
          </w:tcPr>
          <w:p w14:paraId="6462236C" w14:textId="77777777" w:rsidR="00046D82" w:rsidRDefault="00046D82">
            <w:pPr>
              <w:autoSpaceDE w:val="0"/>
              <w:autoSpaceDN w:val="0"/>
              <w:adjustRightInd w:val="0"/>
              <w:spacing w:after="0" w:line="240" w:lineRule="auto"/>
              <w:jc w:val="center"/>
              <w:rPr>
                <w:rFonts w:ascii="Arial" w:hAnsi="Arial" w:cs="Arial"/>
                <w:color w:val="000000"/>
                <w:sz w:val="18"/>
                <w:szCs w:val="18"/>
                <w:lang w:eastAsia="tr-TR"/>
              </w:rPr>
            </w:pPr>
          </w:p>
        </w:tc>
        <w:tc>
          <w:tcPr>
            <w:tcW w:w="1103" w:type="dxa"/>
            <w:tcBorders>
              <w:top w:val="nil"/>
              <w:left w:val="nil"/>
              <w:bottom w:val="nil"/>
              <w:right w:val="nil"/>
            </w:tcBorders>
            <w:vAlign w:val="bottom"/>
          </w:tcPr>
          <w:p w14:paraId="23F5C9D1" w14:textId="77777777" w:rsidR="00046D82" w:rsidRDefault="00046D82">
            <w:pPr>
              <w:autoSpaceDE w:val="0"/>
              <w:autoSpaceDN w:val="0"/>
              <w:adjustRightInd w:val="0"/>
              <w:spacing w:after="0" w:line="240" w:lineRule="auto"/>
              <w:jc w:val="center"/>
              <w:rPr>
                <w:rFonts w:ascii="Arial" w:hAnsi="Arial" w:cs="Arial"/>
                <w:color w:val="000000"/>
                <w:sz w:val="18"/>
                <w:szCs w:val="18"/>
                <w:lang w:eastAsia="tr-TR"/>
              </w:rPr>
            </w:pPr>
          </w:p>
        </w:tc>
        <w:tc>
          <w:tcPr>
            <w:tcW w:w="1207" w:type="dxa"/>
            <w:tcBorders>
              <w:top w:val="nil"/>
              <w:left w:val="nil"/>
              <w:bottom w:val="nil"/>
              <w:right w:val="nil"/>
            </w:tcBorders>
            <w:vAlign w:val="bottom"/>
          </w:tcPr>
          <w:p w14:paraId="274C19C3" w14:textId="77777777" w:rsidR="00046D82" w:rsidRDefault="00046D82">
            <w:pPr>
              <w:autoSpaceDE w:val="0"/>
              <w:autoSpaceDN w:val="0"/>
              <w:adjustRightInd w:val="0"/>
              <w:spacing w:after="0" w:line="240" w:lineRule="auto"/>
              <w:jc w:val="center"/>
              <w:rPr>
                <w:rFonts w:ascii="Arial" w:hAnsi="Arial" w:cs="Arial"/>
                <w:color w:val="000000"/>
                <w:sz w:val="18"/>
                <w:szCs w:val="18"/>
                <w:lang w:eastAsia="tr-TR"/>
              </w:rPr>
            </w:pPr>
          </w:p>
        </w:tc>
        <w:tc>
          <w:tcPr>
            <w:tcW w:w="1208" w:type="dxa"/>
            <w:tcBorders>
              <w:top w:val="nil"/>
              <w:left w:val="nil"/>
              <w:bottom w:val="nil"/>
              <w:right w:val="nil"/>
            </w:tcBorders>
            <w:vAlign w:val="bottom"/>
          </w:tcPr>
          <w:p w14:paraId="2D852894" w14:textId="77777777" w:rsidR="00046D82" w:rsidRDefault="00046D82">
            <w:pPr>
              <w:autoSpaceDE w:val="0"/>
              <w:autoSpaceDN w:val="0"/>
              <w:adjustRightInd w:val="0"/>
              <w:spacing w:after="0" w:line="240" w:lineRule="auto"/>
              <w:jc w:val="center"/>
              <w:rPr>
                <w:rFonts w:ascii="Arial" w:hAnsi="Arial" w:cs="Arial"/>
                <w:color w:val="000000"/>
                <w:sz w:val="18"/>
                <w:szCs w:val="18"/>
                <w:lang w:eastAsia="tr-TR"/>
              </w:rPr>
            </w:pPr>
          </w:p>
        </w:tc>
        <w:tc>
          <w:tcPr>
            <w:tcW w:w="997" w:type="dxa"/>
            <w:tcBorders>
              <w:top w:val="nil"/>
              <w:left w:val="nil"/>
              <w:bottom w:val="nil"/>
              <w:right w:val="nil"/>
            </w:tcBorders>
            <w:vAlign w:val="bottom"/>
          </w:tcPr>
          <w:p w14:paraId="68728E54" w14:textId="77777777" w:rsidR="00046D82" w:rsidRDefault="00046D82">
            <w:pPr>
              <w:autoSpaceDE w:val="0"/>
              <w:autoSpaceDN w:val="0"/>
              <w:adjustRightInd w:val="0"/>
              <w:spacing w:after="0" w:line="240" w:lineRule="auto"/>
              <w:jc w:val="center"/>
              <w:rPr>
                <w:rFonts w:ascii="Arial" w:hAnsi="Arial" w:cs="Arial"/>
                <w:color w:val="000000"/>
                <w:sz w:val="18"/>
                <w:szCs w:val="18"/>
                <w:lang w:eastAsia="tr-TR"/>
              </w:rPr>
            </w:pPr>
          </w:p>
        </w:tc>
      </w:tr>
      <w:tr w:rsidR="00046D82" w14:paraId="6A1C4E6D" w14:textId="77777777">
        <w:trPr>
          <w:trHeight w:val="225"/>
        </w:trPr>
        <w:tc>
          <w:tcPr>
            <w:tcW w:w="3697" w:type="dxa"/>
            <w:tcBorders>
              <w:top w:val="nil"/>
              <w:left w:val="nil"/>
              <w:bottom w:val="nil"/>
              <w:right w:val="nil"/>
            </w:tcBorders>
            <w:vAlign w:val="bottom"/>
          </w:tcPr>
          <w:p w14:paraId="44C4B46F" w14:textId="77777777" w:rsidR="00046D82" w:rsidRDefault="00046D82">
            <w:pPr>
              <w:autoSpaceDE w:val="0"/>
              <w:autoSpaceDN w:val="0"/>
              <w:adjustRightInd w:val="0"/>
              <w:spacing w:after="0" w:line="240" w:lineRule="auto"/>
              <w:jc w:val="center"/>
              <w:rPr>
                <w:rFonts w:ascii="Arial" w:hAnsi="Arial" w:cs="Arial"/>
                <w:color w:val="000000"/>
                <w:sz w:val="18"/>
                <w:szCs w:val="18"/>
                <w:lang w:eastAsia="tr-TR"/>
              </w:rPr>
            </w:pPr>
            <w:r>
              <w:rPr>
                <w:rFonts w:ascii="Arial" w:hAnsi="Arial" w:cs="Arial"/>
                <w:color w:val="000000"/>
                <w:sz w:val="18"/>
                <w:szCs w:val="18"/>
                <w:lang w:eastAsia="tr-TR"/>
              </w:rPr>
              <w:t>C</w:t>
            </w:r>
          </w:p>
        </w:tc>
        <w:tc>
          <w:tcPr>
            <w:tcW w:w="1103" w:type="dxa"/>
            <w:tcBorders>
              <w:top w:val="nil"/>
              <w:left w:val="nil"/>
              <w:bottom w:val="nil"/>
              <w:right w:val="nil"/>
            </w:tcBorders>
            <w:vAlign w:val="bottom"/>
          </w:tcPr>
          <w:p w14:paraId="494ACE2E" w14:textId="77777777" w:rsidR="00046D82" w:rsidRDefault="00046D82">
            <w:pPr>
              <w:autoSpaceDE w:val="0"/>
              <w:autoSpaceDN w:val="0"/>
              <w:adjustRightInd w:val="0"/>
              <w:spacing w:after="0" w:line="240" w:lineRule="auto"/>
              <w:ind w:right="10"/>
              <w:jc w:val="right"/>
              <w:rPr>
                <w:rFonts w:ascii="Arial" w:hAnsi="Arial" w:cs="Arial"/>
                <w:color w:val="000000"/>
                <w:sz w:val="18"/>
                <w:szCs w:val="18"/>
                <w:lang w:eastAsia="tr-TR"/>
              </w:rPr>
            </w:pPr>
            <w:r>
              <w:rPr>
                <w:rFonts w:ascii="Arial" w:hAnsi="Arial" w:cs="Arial"/>
                <w:color w:val="000000"/>
                <w:sz w:val="18"/>
                <w:szCs w:val="18"/>
                <w:lang w:eastAsia="tr-TR"/>
              </w:rPr>
              <w:t>0.073812</w:t>
            </w:r>
          </w:p>
        </w:tc>
        <w:tc>
          <w:tcPr>
            <w:tcW w:w="1207" w:type="dxa"/>
            <w:tcBorders>
              <w:top w:val="nil"/>
              <w:left w:val="nil"/>
              <w:bottom w:val="nil"/>
              <w:right w:val="nil"/>
            </w:tcBorders>
            <w:vAlign w:val="bottom"/>
          </w:tcPr>
          <w:p w14:paraId="55D49BF8" w14:textId="77777777" w:rsidR="00046D82" w:rsidRDefault="00046D82">
            <w:pPr>
              <w:autoSpaceDE w:val="0"/>
              <w:autoSpaceDN w:val="0"/>
              <w:adjustRightInd w:val="0"/>
              <w:spacing w:after="0" w:line="240" w:lineRule="auto"/>
              <w:ind w:right="10"/>
              <w:jc w:val="right"/>
              <w:rPr>
                <w:rFonts w:ascii="Arial" w:hAnsi="Arial" w:cs="Arial"/>
                <w:color w:val="000000"/>
                <w:sz w:val="18"/>
                <w:szCs w:val="18"/>
                <w:lang w:eastAsia="tr-TR"/>
              </w:rPr>
            </w:pPr>
            <w:r>
              <w:rPr>
                <w:rFonts w:ascii="Arial" w:hAnsi="Arial" w:cs="Arial"/>
                <w:color w:val="000000"/>
                <w:sz w:val="18"/>
                <w:szCs w:val="18"/>
                <w:lang w:eastAsia="tr-TR"/>
              </w:rPr>
              <w:t>0.260828</w:t>
            </w:r>
          </w:p>
        </w:tc>
        <w:tc>
          <w:tcPr>
            <w:tcW w:w="1208" w:type="dxa"/>
            <w:tcBorders>
              <w:top w:val="nil"/>
              <w:left w:val="nil"/>
              <w:bottom w:val="nil"/>
              <w:right w:val="nil"/>
            </w:tcBorders>
            <w:vAlign w:val="bottom"/>
          </w:tcPr>
          <w:p w14:paraId="58704A17" w14:textId="77777777" w:rsidR="00046D82" w:rsidRDefault="00046D82">
            <w:pPr>
              <w:autoSpaceDE w:val="0"/>
              <w:autoSpaceDN w:val="0"/>
              <w:adjustRightInd w:val="0"/>
              <w:spacing w:after="0" w:line="240" w:lineRule="auto"/>
              <w:ind w:right="10"/>
              <w:jc w:val="right"/>
              <w:rPr>
                <w:rFonts w:ascii="Arial" w:hAnsi="Arial" w:cs="Arial"/>
                <w:color w:val="000000"/>
                <w:sz w:val="18"/>
                <w:szCs w:val="18"/>
                <w:lang w:eastAsia="tr-TR"/>
              </w:rPr>
            </w:pPr>
            <w:r>
              <w:rPr>
                <w:rFonts w:ascii="Arial" w:hAnsi="Arial" w:cs="Arial"/>
                <w:color w:val="000000"/>
                <w:sz w:val="18"/>
                <w:szCs w:val="18"/>
                <w:lang w:eastAsia="tr-TR"/>
              </w:rPr>
              <w:t>0.282992</w:t>
            </w:r>
          </w:p>
        </w:tc>
        <w:tc>
          <w:tcPr>
            <w:tcW w:w="997" w:type="dxa"/>
            <w:tcBorders>
              <w:top w:val="nil"/>
              <w:left w:val="nil"/>
              <w:bottom w:val="nil"/>
              <w:right w:val="nil"/>
            </w:tcBorders>
            <w:vAlign w:val="bottom"/>
          </w:tcPr>
          <w:p w14:paraId="66D73BC1" w14:textId="77777777" w:rsidR="00046D82" w:rsidRDefault="00046D82">
            <w:pPr>
              <w:autoSpaceDE w:val="0"/>
              <w:autoSpaceDN w:val="0"/>
              <w:adjustRightInd w:val="0"/>
              <w:spacing w:after="0" w:line="240" w:lineRule="auto"/>
              <w:ind w:right="10"/>
              <w:jc w:val="right"/>
              <w:rPr>
                <w:rFonts w:ascii="Arial" w:hAnsi="Arial" w:cs="Arial"/>
                <w:color w:val="000000"/>
                <w:sz w:val="18"/>
                <w:szCs w:val="18"/>
                <w:lang w:eastAsia="tr-TR"/>
              </w:rPr>
            </w:pPr>
            <w:r>
              <w:rPr>
                <w:rFonts w:ascii="Arial" w:hAnsi="Arial" w:cs="Arial"/>
                <w:color w:val="000000"/>
                <w:sz w:val="18"/>
                <w:szCs w:val="18"/>
                <w:lang w:eastAsia="tr-TR"/>
              </w:rPr>
              <w:t>0.7788</w:t>
            </w:r>
          </w:p>
        </w:tc>
      </w:tr>
      <w:tr w:rsidR="00046D82" w14:paraId="5DEDA896" w14:textId="77777777">
        <w:trPr>
          <w:trHeight w:val="225"/>
        </w:trPr>
        <w:tc>
          <w:tcPr>
            <w:tcW w:w="3697" w:type="dxa"/>
            <w:tcBorders>
              <w:top w:val="nil"/>
              <w:left w:val="nil"/>
              <w:bottom w:val="nil"/>
              <w:right w:val="nil"/>
            </w:tcBorders>
            <w:vAlign w:val="bottom"/>
          </w:tcPr>
          <w:p w14:paraId="5AF99A57" w14:textId="77777777" w:rsidR="00046D82" w:rsidRDefault="00046D82">
            <w:pPr>
              <w:autoSpaceDE w:val="0"/>
              <w:autoSpaceDN w:val="0"/>
              <w:adjustRightInd w:val="0"/>
              <w:spacing w:after="0" w:line="240" w:lineRule="auto"/>
              <w:jc w:val="center"/>
              <w:rPr>
                <w:rFonts w:ascii="Arial" w:hAnsi="Arial" w:cs="Arial"/>
                <w:color w:val="000000"/>
                <w:sz w:val="18"/>
                <w:szCs w:val="18"/>
                <w:lang w:eastAsia="tr-TR"/>
              </w:rPr>
            </w:pPr>
            <w:r>
              <w:rPr>
                <w:rFonts w:ascii="Arial" w:hAnsi="Arial" w:cs="Arial"/>
                <w:color w:val="000000"/>
                <w:sz w:val="18"/>
                <w:szCs w:val="18"/>
                <w:lang w:eastAsia="tr-TR"/>
              </w:rPr>
              <w:t>UNEMPLOYMENT_RATE-NATUREL_RATE_OF_UNEMPLOY</w:t>
            </w:r>
          </w:p>
        </w:tc>
        <w:tc>
          <w:tcPr>
            <w:tcW w:w="1103" w:type="dxa"/>
            <w:tcBorders>
              <w:top w:val="nil"/>
              <w:left w:val="nil"/>
              <w:bottom w:val="nil"/>
              <w:right w:val="nil"/>
            </w:tcBorders>
            <w:vAlign w:val="bottom"/>
          </w:tcPr>
          <w:p w14:paraId="34A2E747" w14:textId="77777777" w:rsidR="00046D82" w:rsidRDefault="00046D82">
            <w:pPr>
              <w:autoSpaceDE w:val="0"/>
              <w:autoSpaceDN w:val="0"/>
              <w:adjustRightInd w:val="0"/>
              <w:spacing w:after="0" w:line="240" w:lineRule="auto"/>
              <w:ind w:right="10"/>
              <w:jc w:val="right"/>
              <w:rPr>
                <w:rFonts w:ascii="Arial" w:hAnsi="Arial" w:cs="Arial"/>
                <w:color w:val="000000"/>
                <w:sz w:val="18"/>
                <w:szCs w:val="18"/>
                <w:lang w:eastAsia="tr-TR"/>
              </w:rPr>
            </w:pPr>
            <w:r w:rsidRPr="00046D82">
              <w:rPr>
                <w:rFonts w:ascii="Arial" w:hAnsi="Arial" w:cs="Arial"/>
                <w:color w:val="000000"/>
                <w:sz w:val="18"/>
                <w:szCs w:val="18"/>
                <w:highlight w:val="cyan"/>
                <w:lang w:eastAsia="tr-TR"/>
              </w:rPr>
              <w:t>-0.404936</w:t>
            </w:r>
          </w:p>
        </w:tc>
        <w:tc>
          <w:tcPr>
            <w:tcW w:w="1207" w:type="dxa"/>
            <w:tcBorders>
              <w:top w:val="nil"/>
              <w:left w:val="nil"/>
              <w:bottom w:val="nil"/>
              <w:right w:val="nil"/>
            </w:tcBorders>
            <w:vAlign w:val="bottom"/>
          </w:tcPr>
          <w:p w14:paraId="688F694E" w14:textId="77777777" w:rsidR="00046D82" w:rsidRDefault="00046D82">
            <w:pPr>
              <w:autoSpaceDE w:val="0"/>
              <w:autoSpaceDN w:val="0"/>
              <w:adjustRightInd w:val="0"/>
              <w:spacing w:after="0" w:line="240" w:lineRule="auto"/>
              <w:ind w:right="10"/>
              <w:jc w:val="right"/>
              <w:rPr>
                <w:rFonts w:ascii="Arial" w:hAnsi="Arial" w:cs="Arial"/>
                <w:color w:val="000000"/>
                <w:sz w:val="18"/>
                <w:szCs w:val="18"/>
                <w:lang w:eastAsia="tr-TR"/>
              </w:rPr>
            </w:pPr>
            <w:r>
              <w:rPr>
                <w:rFonts w:ascii="Arial" w:hAnsi="Arial" w:cs="Arial"/>
                <w:color w:val="000000"/>
                <w:sz w:val="18"/>
                <w:szCs w:val="18"/>
                <w:lang w:eastAsia="tr-TR"/>
              </w:rPr>
              <w:t>0.150183</w:t>
            </w:r>
          </w:p>
        </w:tc>
        <w:tc>
          <w:tcPr>
            <w:tcW w:w="1208" w:type="dxa"/>
            <w:tcBorders>
              <w:top w:val="nil"/>
              <w:left w:val="nil"/>
              <w:bottom w:val="nil"/>
              <w:right w:val="nil"/>
            </w:tcBorders>
            <w:vAlign w:val="bottom"/>
          </w:tcPr>
          <w:p w14:paraId="60C7BF5C" w14:textId="5900CF43" w:rsidR="00046D82" w:rsidRDefault="00046D82">
            <w:pPr>
              <w:autoSpaceDE w:val="0"/>
              <w:autoSpaceDN w:val="0"/>
              <w:adjustRightInd w:val="0"/>
              <w:spacing w:after="0" w:line="240" w:lineRule="auto"/>
              <w:ind w:right="10"/>
              <w:jc w:val="right"/>
              <w:rPr>
                <w:rFonts w:ascii="Arial" w:hAnsi="Arial" w:cs="Arial"/>
                <w:color w:val="000000"/>
                <w:sz w:val="18"/>
                <w:szCs w:val="18"/>
                <w:lang w:eastAsia="tr-TR"/>
              </w:rPr>
            </w:pPr>
            <w:r w:rsidRPr="00046D82">
              <w:rPr>
                <w:rFonts w:ascii="Arial" w:hAnsi="Arial" w:cs="Arial"/>
                <w:color w:val="000000"/>
                <w:sz w:val="18"/>
                <w:szCs w:val="18"/>
                <w:highlight w:val="yellow"/>
                <w:lang w:eastAsia="tr-TR"/>
              </w:rPr>
              <w:t>-2.696292</w:t>
            </w:r>
          </w:p>
        </w:tc>
        <w:tc>
          <w:tcPr>
            <w:tcW w:w="997" w:type="dxa"/>
            <w:tcBorders>
              <w:top w:val="nil"/>
              <w:left w:val="nil"/>
              <w:bottom w:val="nil"/>
              <w:right w:val="nil"/>
            </w:tcBorders>
            <w:vAlign w:val="bottom"/>
          </w:tcPr>
          <w:p w14:paraId="6A050715" w14:textId="593AB1AC" w:rsidR="00046D82" w:rsidRDefault="00046D82">
            <w:pPr>
              <w:autoSpaceDE w:val="0"/>
              <w:autoSpaceDN w:val="0"/>
              <w:adjustRightInd w:val="0"/>
              <w:spacing w:after="0" w:line="240" w:lineRule="auto"/>
              <w:ind w:right="10"/>
              <w:jc w:val="right"/>
              <w:rPr>
                <w:rFonts w:ascii="Arial" w:hAnsi="Arial" w:cs="Arial"/>
                <w:color w:val="000000"/>
                <w:sz w:val="18"/>
                <w:szCs w:val="18"/>
                <w:lang w:eastAsia="tr-TR"/>
              </w:rPr>
            </w:pPr>
            <w:r>
              <w:rPr>
                <w:rFonts w:ascii="Arial" w:hAnsi="Arial" w:cs="Arial"/>
                <w:color w:val="000000"/>
                <w:sz w:val="18"/>
                <w:szCs w:val="18"/>
                <w:lang w:eastAsia="tr-TR"/>
              </w:rPr>
              <w:t>0.0106</w:t>
            </w:r>
          </w:p>
        </w:tc>
      </w:tr>
    </w:tbl>
    <w:p w14:paraId="6FA37234" w14:textId="3D8E33A6" w:rsidR="00CD5459" w:rsidRDefault="00CD5459" w:rsidP="00253294">
      <w:pPr>
        <w:spacing w:before="120" w:after="120" w:line="360" w:lineRule="auto"/>
        <w:jc w:val="both"/>
        <w:rPr>
          <w:rFonts w:ascii="Times New Roman" w:eastAsiaTheme="minorEastAsia" w:hAnsi="Times New Roman"/>
          <w:sz w:val="24"/>
          <w:szCs w:val="24"/>
          <w:lang w:val="en-US"/>
        </w:rPr>
      </w:pPr>
    </w:p>
    <w:p w14:paraId="5DCA1C1A" w14:textId="1C4449A6" w:rsidR="00061B8D" w:rsidRDefault="00253294" w:rsidP="00253294">
      <w:pPr>
        <w:spacing w:before="120" w:after="120" w:line="360" w:lineRule="auto"/>
        <w:ind w:hanging="142"/>
        <w:jc w:val="both"/>
        <w:rPr>
          <w:rFonts w:ascii="Times New Roman" w:eastAsiaTheme="minorEastAsia" w:hAnsi="Times New Roman"/>
          <w:sz w:val="24"/>
          <w:szCs w:val="24"/>
          <w:lang w:val="en-US"/>
        </w:rPr>
      </w:pPr>
      <w:r>
        <w:rPr>
          <w:rFonts w:ascii="Times New Roman" w:eastAsiaTheme="minorEastAsia" w:hAnsi="Times New Roman"/>
          <w:noProof/>
          <w:sz w:val="24"/>
          <w:szCs w:val="24"/>
          <w:lang w:eastAsia="tr-TR"/>
        </w:rPr>
        <w:lastRenderedPageBreak/>
        <w:drawing>
          <wp:anchor distT="0" distB="0" distL="114300" distR="114300" simplePos="0" relativeHeight="251659264" behindDoc="0" locked="0" layoutInCell="1" allowOverlap="1" wp14:anchorId="3BD14732" wp14:editId="64D249FF">
            <wp:simplePos x="0" y="0"/>
            <wp:positionH relativeFrom="margin">
              <wp:posOffset>5727700</wp:posOffset>
            </wp:positionH>
            <wp:positionV relativeFrom="margin">
              <wp:posOffset>-342900</wp:posOffset>
            </wp:positionV>
            <wp:extent cx="1414145" cy="1737995"/>
            <wp:effectExtent l="0" t="0" r="8255" b="0"/>
            <wp:wrapSquare wrapText="bothSides"/>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14145" cy="1737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D40">
        <w:rPr>
          <w:rFonts w:ascii="Times New Roman" w:eastAsiaTheme="minorEastAsia" w:hAnsi="Times New Roman"/>
          <w:noProof/>
          <w:sz w:val="24"/>
          <w:szCs w:val="24"/>
          <w:lang w:eastAsia="tr-TR"/>
        </w:rPr>
        <w:drawing>
          <wp:inline distT="0" distB="0" distL="0" distR="0" wp14:anchorId="2BE6FE06" wp14:editId="1218DA87">
            <wp:extent cx="5903815" cy="2538484"/>
            <wp:effectExtent l="0" t="0" r="1905"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13728" cy="2542746"/>
                    </a:xfrm>
                    <a:prstGeom prst="rect">
                      <a:avLst/>
                    </a:prstGeom>
                    <a:noFill/>
                    <a:ln>
                      <a:noFill/>
                    </a:ln>
                  </pic:spPr>
                </pic:pic>
              </a:graphicData>
            </a:graphic>
          </wp:inline>
        </w:drawing>
      </w:r>
      <w:r w:rsidR="00FC2D40">
        <w:rPr>
          <w:rFonts w:ascii="Times New Roman" w:eastAsiaTheme="minorEastAsia" w:hAnsi="Times New Roman"/>
          <w:noProof/>
          <w:sz w:val="24"/>
          <w:szCs w:val="24"/>
          <w:lang w:eastAsia="tr-TR"/>
        </w:rPr>
        <w:drawing>
          <wp:inline distT="0" distB="0" distL="0" distR="0" wp14:anchorId="49A1B313" wp14:editId="7E4AF274">
            <wp:extent cx="6354868" cy="2411280"/>
            <wp:effectExtent l="0" t="0" r="0" b="190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55977" cy="2411701"/>
                    </a:xfrm>
                    <a:prstGeom prst="rect">
                      <a:avLst/>
                    </a:prstGeom>
                    <a:noFill/>
                    <a:ln>
                      <a:noFill/>
                    </a:ln>
                  </pic:spPr>
                </pic:pic>
              </a:graphicData>
            </a:graphic>
          </wp:inline>
        </w:drawing>
      </w:r>
    </w:p>
    <w:p w14:paraId="776ABD5E" w14:textId="152CF265" w:rsidR="00FC2D40" w:rsidRDefault="00FC2D40" w:rsidP="00FC2D40">
      <w:pPr>
        <w:spacing w:before="120" w:after="120" w:line="360" w:lineRule="auto"/>
        <w:ind w:hanging="142"/>
        <w:jc w:val="both"/>
        <w:rPr>
          <w:rFonts w:ascii="Times New Roman" w:eastAsiaTheme="minorEastAsia" w:hAnsi="Times New Roman"/>
          <w:sz w:val="24"/>
          <w:szCs w:val="24"/>
          <w:lang w:val="en-US"/>
        </w:rPr>
      </w:pPr>
      <w:r>
        <w:rPr>
          <w:rFonts w:ascii="Times New Roman" w:eastAsiaTheme="minorEastAsia" w:hAnsi="Times New Roman"/>
          <w:noProof/>
          <w:sz w:val="24"/>
          <w:szCs w:val="24"/>
          <w:lang w:eastAsia="tr-TR"/>
        </w:rPr>
        <w:drawing>
          <wp:inline distT="0" distB="0" distL="0" distR="0" wp14:anchorId="7CD74FDC" wp14:editId="7258A5F0">
            <wp:extent cx="2466552" cy="33525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73180" cy="336151"/>
                    </a:xfrm>
                    <a:prstGeom prst="rect">
                      <a:avLst/>
                    </a:prstGeom>
                    <a:noFill/>
                    <a:ln>
                      <a:noFill/>
                    </a:ln>
                  </pic:spPr>
                </pic:pic>
              </a:graphicData>
            </a:graphic>
          </wp:inline>
        </w:drawing>
      </w:r>
    </w:p>
    <w:p w14:paraId="785BC9C1" w14:textId="0126E9D8" w:rsidR="00FC2D40" w:rsidRDefault="00FC2D40" w:rsidP="00FC2D40">
      <w:pPr>
        <w:spacing w:before="120" w:after="120" w:line="360" w:lineRule="auto"/>
        <w:ind w:hanging="142"/>
        <w:jc w:val="both"/>
        <w:rPr>
          <w:rFonts w:ascii="Times New Roman" w:eastAsiaTheme="minorEastAsia" w:hAnsi="Times New Roman"/>
          <w:sz w:val="24"/>
          <w:szCs w:val="24"/>
          <w:lang w:val="en-US"/>
        </w:rPr>
      </w:pPr>
      <w:r>
        <w:rPr>
          <w:rFonts w:ascii="Times New Roman" w:eastAsiaTheme="minorEastAsia" w:hAnsi="Times New Roman"/>
          <w:noProof/>
          <w:sz w:val="24"/>
          <w:szCs w:val="24"/>
          <w:lang w:eastAsia="tr-TR"/>
        </w:rPr>
        <w:drawing>
          <wp:inline distT="0" distB="0" distL="0" distR="0" wp14:anchorId="1D68E1C4" wp14:editId="60454E49">
            <wp:extent cx="1837902" cy="392427"/>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38919" cy="392644"/>
                    </a:xfrm>
                    <a:prstGeom prst="rect">
                      <a:avLst/>
                    </a:prstGeom>
                    <a:noFill/>
                    <a:ln>
                      <a:noFill/>
                    </a:ln>
                  </pic:spPr>
                </pic:pic>
              </a:graphicData>
            </a:graphic>
          </wp:inline>
        </w:drawing>
      </w:r>
    </w:p>
    <w:p w14:paraId="7CF2D3E9" w14:textId="77777777" w:rsidR="00D77A6D" w:rsidRDefault="00D77A6D" w:rsidP="00D77A6D">
      <w:pPr>
        <w:spacing w:before="120" w:after="120" w:line="360" w:lineRule="auto"/>
        <w:jc w:val="both"/>
        <w:rPr>
          <w:rFonts w:ascii="Times New Roman" w:eastAsiaTheme="minorEastAsia" w:hAnsi="Times New Roman"/>
          <w:sz w:val="24"/>
          <w:szCs w:val="24"/>
          <w:lang w:val="en-US"/>
        </w:rPr>
      </w:pPr>
    </w:p>
    <w:p w14:paraId="0AB892C0" w14:textId="77777777" w:rsidR="00D77A6D" w:rsidRDefault="00D77A6D" w:rsidP="00FC2D40">
      <w:pPr>
        <w:spacing w:before="120" w:after="120" w:line="360" w:lineRule="auto"/>
        <w:ind w:hanging="142"/>
        <w:jc w:val="both"/>
        <w:rPr>
          <w:rFonts w:ascii="Times New Roman" w:eastAsiaTheme="minorEastAsia" w:hAnsi="Times New Roman"/>
          <w:sz w:val="24"/>
          <w:szCs w:val="24"/>
          <w:lang w:val="en-US"/>
        </w:rPr>
      </w:pPr>
    </w:p>
    <w:p w14:paraId="54EFA8CC" w14:textId="15E6C124" w:rsidR="00FC2D40" w:rsidRDefault="00061B8D" w:rsidP="00FC2D40">
      <w:pPr>
        <w:spacing w:before="120" w:after="120" w:line="360" w:lineRule="auto"/>
        <w:ind w:hanging="142"/>
        <w:jc w:val="both"/>
        <w:rPr>
          <w:rFonts w:ascii="Times New Roman" w:eastAsiaTheme="minorEastAsia" w:hAnsi="Times New Roman"/>
          <w:sz w:val="24"/>
          <w:szCs w:val="24"/>
          <w:lang w:val="en-US"/>
        </w:rPr>
      </w:pPr>
      <w:r>
        <w:rPr>
          <w:rFonts w:ascii="Times New Roman" w:eastAsiaTheme="minorEastAsia" w:hAnsi="Times New Roman"/>
          <w:noProof/>
          <w:sz w:val="24"/>
          <w:szCs w:val="24"/>
          <w:lang w:eastAsia="tr-TR"/>
        </w:rPr>
        <w:drawing>
          <wp:inline distT="0" distB="0" distL="0" distR="0" wp14:anchorId="56A1DBD9" wp14:editId="18568278">
            <wp:extent cx="3933402" cy="268007"/>
            <wp:effectExtent l="0" t="0" r="3810" b="1143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39709" cy="268437"/>
                    </a:xfrm>
                    <a:prstGeom prst="rect">
                      <a:avLst/>
                    </a:prstGeom>
                    <a:noFill/>
                    <a:ln>
                      <a:noFill/>
                    </a:ln>
                  </pic:spPr>
                </pic:pic>
              </a:graphicData>
            </a:graphic>
          </wp:inline>
        </w:drawing>
      </w:r>
    </w:p>
    <w:p w14:paraId="6BB565F4" w14:textId="2EC19E5A" w:rsidR="00061B8D" w:rsidRDefault="00061B8D" w:rsidP="00FC2D40">
      <w:pPr>
        <w:spacing w:before="120" w:after="120" w:line="360" w:lineRule="auto"/>
        <w:ind w:hanging="142"/>
        <w:jc w:val="both"/>
        <w:rPr>
          <w:rFonts w:ascii="Times New Roman" w:eastAsiaTheme="minorEastAsia" w:hAnsi="Times New Roman"/>
          <w:sz w:val="24"/>
          <w:szCs w:val="24"/>
          <w:lang w:val="en-US"/>
        </w:rPr>
      </w:pPr>
      <w:r>
        <w:rPr>
          <w:rFonts w:ascii="Times New Roman" w:eastAsiaTheme="minorEastAsia" w:hAnsi="Times New Roman"/>
          <w:noProof/>
          <w:sz w:val="24"/>
          <w:szCs w:val="24"/>
          <w:lang w:eastAsia="tr-TR"/>
        </w:rPr>
        <w:lastRenderedPageBreak/>
        <w:drawing>
          <wp:inline distT="0" distB="0" distL="0" distR="0" wp14:anchorId="76DA8B36" wp14:editId="0A13CA98">
            <wp:extent cx="6120765" cy="2267923"/>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765" cy="2267923"/>
                    </a:xfrm>
                    <a:prstGeom prst="rect">
                      <a:avLst/>
                    </a:prstGeom>
                    <a:noFill/>
                    <a:ln>
                      <a:noFill/>
                    </a:ln>
                  </pic:spPr>
                </pic:pic>
              </a:graphicData>
            </a:graphic>
          </wp:inline>
        </w:drawing>
      </w:r>
    </w:p>
    <w:p w14:paraId="344FD7AD" w14:textId="29873E2C" w:rsidR="00061B8D" w:rsidRDefault="00061B8D" w:rsidP="00FC2D40">
      <w:pPr>
        <w:spacing w:before="120" w:after="120" w:line="360" w:lineRule="auto"/>
        <w:ind w:hanging="142"/>
        <w:jc w:val="both"/>
        <w:rPr>
          <w:rFonts w:ascii="Times New Roman" w:eastAsiaTheme="minorEastAsia" w:hAnsi="Times New Roman"/>
          <w:sz w:val="24"/>
          <w:szCs w:val="24"/>
          <w:lang w:val="en-US"/>
        </w:rPr>
      </w:pPr>
      <w:r>
        <w:rPr>
          <w:rFonts w:ascii="Times New Roman" w:eastAsiaTheme="minorEastAsia" w:hAnsi="Times New Roman"/>
          <w:noProof/>
          <w:sz w:val="24"/>
          <w:szCs w:val="24"/>
          <w:lang w:eastAsia="tr-TR"/>
        </w:rPr>
        <w:drawing>
          <wp:inline distT="0" distB="0" distL="0" distR="0" wp14:anchorId="5A807C09" wp14:editId="2F634157">
            <wp:extent cx="6120765" cy="2625745"/>
            <wp:effectExtent l="0" t="0" r="0" b="317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765" cy="2625745"/>
                    </a:xfrm>
                    <a:prstGeom prst="rect">
                      <a:avLst/>
                    </a:prstGeom>
                    <a:noFill/>
                    <a:ln>
                      <a:noFill/>
                    </a:ln>
                  </pic:spPr>
                </pic:pic>
              </a:graphicData>
            </a:graphic>
          </wp:inline>
        </w:drawing>
      </w:r>
    </w:p>
    <w:p w14:paraId="0DCE718A" w14:textId="4E1CBF87" w:rsidR="00061B8D" w:rsidRDefault="00061B8D" w:rsidP="00FC2D40">
      <w:pPr>
        <w:spacing w:before="120" w:after="120" w:line="360" w:lineRule="auto"/>
        <w:ind w:hanging="142"/>
        <w:jc w:val="both"/>
        <w:rPr>
          <w:rFonts w:ascii="Times New Roman" w:eastAsiaTheme="minorEastAsia" w:hAnsi="Times New Roman"/>
          <w:sz w:val="24"/>
          <w:szCs w:val="24"/>
          <w:lang w:val="en-US"/>
        </w:rPr>
      </w:pPr>
      <w:r>
        <w:rPr>
          <w:rFonts w:ascii="Times New Roman" w:eastAsiaTheme="minorEastAsia" w:hAnsi="Times New Roman"/>
          <w:noProof/>
          <w:sz w:val="24"/>
          <w:szCs w:val="24"/>
          <w:lang w:eastAsia="tr-TR"/>
        </w:rPr>
        <w:drawing>
          <wp:inline distT="0" distB="0" distL="0" distR="0" wp14:anchorId="4BD19F6A" wp14:editId="58DA3DC5">
            <wp:extent cx="5753735" cy="2873534"/>
            <wp:effectExtent l="0" t="0" r="12065"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5266" cy="2874299"/>
                    </a:xfrm>
                    <a:prstGeom prst="rect">
                      <a:avLst/>
                    </a:prstGeom>
                    <a:noFill/>
                    <a:ln>
                      <a:noFill/>
                    </a:ln>
                  </pic:spPr>
                </pic:pic>
              </a:graphicData>
            </a:graphic>
          </wp:inline>
        </w:drawing>
      </w:r>
    </w:p>
    <w:p w14:paraId="0EEC816B" w14:textId="41DA4987" w:rsidR="00061B8D" w:rsidRDefault="00061B8D" w:rsidP="00FC2D40">
      <w:pPr>
        <w:spacing w:before="120" w:after="120" w:line="360" w:lineRule="auto"/>
        <w:ind w:hanging="142"/>
        <w:jc w:val="both"/>
        <w:rPr>
          <w:rFonts w:ascii="Times New Roman" w:eastAsiaTheme="minorEastAsia" w:hAnsi="Times New Roman"/>
          <w:sz w:val="24"/>
          <w:szCs w:val="24"/>
          <w:lang w:val="en-US"/>
        </w:rPr>
      </w:pPr>
      <w:r>
        <w:rPr>
          <w:rFonts w:ascii="Times New Roman" w:eastAsiaTheme="minorEastAsia" w:hAnsi="Times New Roman"/>
          <w:noProof/>
          <w:sz w:val="24"/>
          <w:szCs w:val="24"/>
          <w:lang w:eastAsia="tr-TR"/>
        </w:rPr>
        <w:lastRenderedPageBreak/>
        <w:drawing>
          <wp:inline distT="0" distB="0" distL="0" distR="0" wp14:anchorId="7DE06792" wp14:editId="44F666F1">
            <wp:extent cx="6270212" cy="3424555"/>
            <wp:effectExtent l="0" t="0" r="3810" b="444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72215" cy="3425649"/>
                    </a:xfrm>
                    <a:prstGeom prst="rect">
                      <a:avLst/>
                    </a:prstGeom>
                    <a:noFill/>
                    <a:ln>
                      <a:noFill/>
                    </a:ln>
                  </pic:spPr>
                </pic:pic>
              </a:graphicData>
            </a:graphic>
          </wp:inline>
        </w:drawing>
      </w:r>
    </w:p>
    <w:p w14:paraId="4022E72C" w14:textId="1CF537C4" w:rsidR="00061B8D" w:rsidRDefault="00061B8D" w:rsidP="00FC2D40">
      <w:pPr>
        <w:spacing w:before="120" w:after="120" w:line="360" w:lineRule="auto"/>
        <w:ind w:hanging="142"/>
        <w:jc w:val="both"/>
        <w:rPr>
          <w:rFonts w:ascii="Times New Roman" w:eastAsiaTheme="minorEastAsia" w:hAnsi="Times New Roman"/>
          <w:sz w:val="24"/>
          <w:szCs w:val="24"/>
          <w:lang w:val="en-US"/>
        </w:rPr>
      </w:pPr>
      <w:r>
        <w:rPr>
          <w:rFonts w:ascii="Times New Roman" w:eastAsiaTheme="minorEastAsia" w:hAnsi="Times New Roman"/>
          <w:noProof/>
          <w:sz w:val="24"/>
          <w:szCs w:val="24"/>
          <w:lang w:eastAsia="tr-TR"/>
        </w:rPr>
        <w:drawing>
          <wp:inline distT="0" distB="0" distL="0" distR="0" wp14:anchorId="0EEBA480" wp14:editId="5225A23E">
            <wp:extent cx="7140628" cy="3030855"/>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141696" cy="3031308"/>
                    </a:xfrm>
                    <a:prstGeom prst="rect">
                      <a:avLst/>
                    </a:prstGeom>
                    <a:noFill/>
                    <a:ln>
                      <a:noFill/>
                    </a:ln>
                  </pic:spPr>
                </pic:pic>
              </a:graphicData>
            </a:graphic>
          </wp:inline>
        </w:drawing>
      </w:r>
    </w:p>
    <w:p w14:paraId="3129791A" w14:textId="77777777" w:rsidR="00D77A6D" w:rsidRDefault="00D77A6D" w:rsidP="00FC2D40">
      <w:pPr>
        <w:spacing w:before="120" w:after="120" w:line="360" w:lineRule="auto"/>
        <w:ind w:hanging="142"/>
        <w:jc w:val="both"/>
        <w:rPr>
          <w:rFonts w:ascii="Times New Roman" w:eastAsiaTheme="minorEastAsia" w:hAnsi="Times New Roman"/>
          <w:sz w:val="24"/>
          <w:szCs w:val="24"/>
          <w:lang w:val="en-US"/>
        </w:rPr>
      </w:pPr>
    </w:p>
    <w:p w14:paraId="1F17A1DB" w14:textId="77777777" w:rsidR="00D77A6D" w:rsidRDefault="00D77A6D" w:rsidP="00FC2D40">
      <w:pPr>
        <w:spacing w:before="120" w:after="120" w:line="360" w:lineRule="auto"/>
        <w:ind w:hanging="142"/>
        <w:jc w:val="both"/>
        <w:rPr>
          <w:rFonts w:ascii="Times New Roman" w:eastAsiaTheme="minorEastAsia" w:hAnsi="Times New Roman"/>
          <w:sz w:val="24"/>
          <w:szCs w:val="24"/>
          <w:lang w:val="en-US"/>
        </w:rPr>
      </w:pPr>
    </w:p>
    <w:p w14:paraId="68A90601" w14:textId="77777777" w:rsidR="00D77A6D" w:rsidRDefault="00D77A6D" w:rsidP="00FC2D40">
      <w:pPr>
        <w:spacing w:before="120" w:after="120" w:line="360" w:lineRule="auto"/>
        <w:ind w:hanging="142"/>
        <w:jc w:val="both"/>
        <w:rPr>
          <w:rFonts w:ascii="Times New Roman" w:eastAsiaTheme="minorEastAsia" w:hAnsi="Times New Roman"/>
          <w:sz w:val="24"/>
          <w:szCs w:val="24"/>
          <w:lang w:val="en-US"/>
        </w:rPr>
      </w:pPr>
    </w:p>
    <w:p w14:paraId="3C4AA9BD" w14:textId="77777777" w:rsidR="00D77A6D" w:rsidRDefault="00D77A6D" w:rsidP="00FC2D40">
      <w:pPr>
        <w:spacing w:before="120" w:after="120" w:line="360" w:lineRule="auto"/>
        <w:ind w:hanging="142"/>
        <w:jc w:val="both"/>
        <w:rPr>
          <w:rFonts w:ascii="Times New Roman" w:eastAsiaTheme="minorEastAsia" w:hAnsi="Times New Roman"/>
          <w:sz w:val="24"/>
          <w:szCs w:val="24"/>
          <w:lang w:val="en-US"/>
        </w:rPr>
      </w:pPr>
    </w:p>
    <w:p w14:paraId="37583E17" w14:textId="4E7FF89D" w:rsidR="00D77A6D" w:rsidRDefault="00D77A6D" w:rsidP="00D77A6D">
      <w:pPr>
        <w:spacing w:before="120" w:after="120" w:line="360" w:lineRule="auto"/>
        <w:ind w:hanging="142"/>
        <w:jc w:val="both"/>
        <w:rPr>
          <w:rFonts w:ascii="Times New Roman" w:eastAsiaTheme="minorEastAsia" w:hAnsi="Times New Roman"/>
          <w:sz w:val="24"/>
          <w:szCs w:val="24"/>
          <w:lang w:val="en-US"/>
        </w:rPr>
      </w:pPr>
    </w:p>
    <w:p w14:paraId="4F52B725" w14:textId="5D918635" w:rsidR="00D77A6D" w:rsidRDefault="00D77A6D" w:rsidP="00FC2D40">
      <w:pPr>
        <w:spacing w:before="120" w:after="120" w:line="360" w:lineRule="auto"/>
        <w:ind w:hanging="142"/>
        <w:jc w:val="both"/>
        <w:rPr>
          <w:rFonts w:ascii="Times New Roman" w:eastAsiaTheme="minorEastAsia" w:hAnsi="Times New Roman"/>
          <w:b/>
          <w:color w:val="FF0000"/>
          <w:sz w:val="28"/>
          <w:szCs w:val="28"/>
          <w:lang w:val="en-US"/>
        </w:rPr>
      </w:pPr>
      <w:r>
        <w:rPr>
          <w:rFonts w:ascii="Cambria Math" w:eastAsiaTheme="minorHAnsi" w:hAnsi="Cambria Math"/>
          <w:noProof/>
          <w:sz w:val="20"/>
          <w:szCs w:val="20"/>
          <w:lang w:eastAsia="tr-TR"/>
        </w:rPr>
        <w:lastRenderedPageBreak/>
        <w:drawing>
          <wp:anchor distT="0" distB="0" distL="114300" distR="114300" simplePos="0" relativeHeight="251660288" behindDoc="0" locked="0" layoutInCell="1" allowOverlap="1" wp14:anchorId="7848E765" wp14:editId="3D8AF53A">
            <wp:simplePos x="0" y="0"/>
            <wp:positionH relativeFrom="margin">
              <wp:posOffset>-210185</wp:posOffset>
            </wp:positionH>
            <wp:positionV relativeFrom="margin">
              <wp:posOffset>914400</wp:posOffset>
            </wp:positionV>
            <wp:extent cx="6776085" cy="2978785"/>
            <wp:effectExtent l="0" t="0" r="5715" b="0"/>
            <wp:wrapSquare wrapText="bothSides"/>
            <wp:docPr id="6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8">
                      <a:extLst>
                        <a:ext uri="{28A0092B-C50C-407E-A947-70E740481C1C}">
                          <a14:useLocalDpi xmlns:a14="http://schemas.microsoft.com/office/drawing/2010/main" val="0"/>
                        </a:ext>
                      </a:extLst>
                    </a:blip>
                    <a:srcRect t="-692" b="692"/>
                    <a:stretch/>
                  </pic:blipFill>
                  <pic:spPr bwMode="auto">
                    <a:xfrm>
                      <a:off x="0" y="0"/>
                      <a:ext cx="6776085" cy="297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7A6D">
        <w:rPr>
          <w:rFonts w:ascii="Times New Roman" w:eastAsiaTheme="minorEastAsia" w:hAnsi="Times New Roman"/>
          <w:b/>
          <w:color w:val="FF0000"/>
          <w:sz w:val="28"/>
          <w:szCs w:val="28"/>
          <w:lang w:val="en-US"/>
        </w:rPr>
        <w:t>Aggregate Supply</w:t>
      </w:r>
    </w:p>
    <w:p w14:paraId="3348E886" w14:textId="5259FCE9" w:rsidR="00D77A6D" w:rsidRPr="00917D4B" w:rsidRDefault="00917D4B" w:rsidP="00917D4B">
      <w:pPr>
        <w:spacing w:before="120" w:after="120" w:line="360" w:lineRule="auto"/>
        <w:ind w:hanging="142"/>
        <w:jc w:val="both"/>
        <w:rPr>
          <w:rFonts w:ascii="Times New Roman" w:eastAsiaTheme="minorEastAsia" w:hAnsi="Times New Roman"/>
          <w:b/>
          <w:color w:val="FF0000"/>
          <w:sz w:val="28"/>
          <w:szCs w:val="28"/>
          <w:lang w:val="en-US"/>
        </w:rPr>
      </w:pPr>
      <w:r>
        <w:rPr>
          <w:rFonts w:ascii="Times New Roman" w:eastAsiaTheme="minorEastAsia" w:hAnsi="Times New Roman"/>
          <w:b/>
          <w:noProof/>
          <w:color w:val="FF0000"/>
          <w:sz w:val="28"/>
          <w:szCs w:val="28"/>
          <w:lang w:eastAsia="tr-TR"/>
        </w:rPr>
        <w:drawing>
          <wp:inline distT="0" distB="0" distL="0" distR="0" wp14:anchorId="6AC887F7" wp14:editId="15C50A17">
            <wp:extent cx="1772285" cy="410651"/>
            <wp:effectExtent l="0" t="0" r="571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72285" cy="410651"/>
                    </a:xfrm>
                    <a:prstGeom prst="rect">
                      <a:avLst/>
                    </a:prstGeom>
                    <a:noFill/>
                    <a:ln>
                      <a:noFill/>
                    </a:ln>
                  </pic:spPr>
                </pic:pic>
              </a:graphicData>
            </a:graphic>
          </wp:inline>
        </w:drawing>
      </w:r>
      <w:r>
        <w:rPr>
          <w:rFonts w:ascii="Times New Roman" w:eastAsiaTheme="minorEastAsia" w:hAnsi="Times New Roman"/>
          <w:b/>
          <w:noProof/>
          <w:color w:val="FF0000"/>
          <w:sz w:val="28"/>
          <w:szCs w:val="28"/>
          <w:lang w:eastAsia="tr-TR"/>
        </w:rPr>
        <w:drawing>
          <wp:inline distT="0" distB="0" distL="0" distR="0" wp14:anchorId="195172FE" wp14:editId="12099CC1">
            <wp:extent cx="1823085" cy="402645"/>
            <wp:effectExtent l="0" t="0" r="5715" b="381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3085" cy="402645"/>
                    </a:xfrm>
                    <a:prstGeom prst="rect">
                      <a:avLst/>
                    </a:prstGeom>
                    <a:noFill/>
                    <a:ln>
                      <a:noFill/>
                    </a:ln>
                  </pic:spPr>
                </pic:pic>
              </a:graphicData>
            </a:graphic>
          </wp:inline>
        </w:drawing>
      </w:r>
      <w:r w:rsidRPr="00917D4B">
        <w:t xml:space="preserve"> </w:t>
      </w:r>
      <w:r>
        <w:rPr>
          <w:noProof/>
          <w:lang w:eastAsia="tr-TR"/>
        </w:rPr>
        <w:drawing>
          <wp:inline distT="0" distB="0" distL="0" distR="0" wp14:anchorId="483EAE51" wp14:editId="4D097784">
            <wp:extent cx="2648585" cy="431958"/>
            <wp:effectExtent l="0" t="0" r="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48585" cy="431958"/>
                    </a:xfrm>
                    <a:prstGeom prst="rect">
                      <a:avLst/>
                    </a:prstGeom>
                    <a:noFill/>
                    <a:ln>
                      <a:noFill/>
                    </a:ln>
                  </pic:spPr>
                </pic:pic>
              </a:graphicData>
            </a:graphic>
          </wp:inline>
        </w:drawing>
      </w:r>
      <w:r w:rsidR="00EE57AA" w:rsidRPr="00EE57AA">
        <w:t xml:space="preserve"> </w:t>
      </w:r>
      <w:r w:rsidR="00EE57AA">
        <w:rPr>
          <w:noProof/>
          <w:lang w:eastAsia="tr-TR"/>
        </w:rPr>
        <w:drawing>
          <wp:inline distT="0" distB="0" distL="0" distR="0" wp14:anchorId="2B8DC686" wp14:editId="3868E617">
            <wp:extent cx="3905885" cy="729671"/>
            <wp:effectExtent l="0" t="0" r="5715" b="698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5885" cy="729671"/>
                    </a:xfrm>
                    <a:prstGeom prst="rect">
                      <a:avLst/>
                    </a:prstGeom>
                    <a:noFill/>
                    <a:ln>
                      <a:noFill/>
                    </a:ln>
                  </pic:spPr>
                </pic:pic>
              </a:graphicData>
            </a:graphic>
          </wp:inline>
        </w:drawing>
      </w:r>
    </w:p>
    <w:p w14:paraId="0F0D2D9B" w14:textId="7177C271" w:rsidR="00D77A6D" w:rsidRDefault="004F2EF6" w:rsidP="00FC2D40">
      <w:pPr>
        <w:spacing w:before="120" w:after="120" w:line="360" w:lineRule="auto"/>
        <w:ind w:hanging="142"/>
        <w:jc w:val="both"/>
        <w:rPr>
          <w:rFonts w:ascii="Times New Roman" w:eastAsiaTheme="minorEastAsia" w:hAnsi="Times New Roman"/>
          <w:sz w:val="24"/>
          <w:szCs w:val="24"/>
          <w:lang w:val="en-US"/>
        </w:rPr>
      </w:pPr>
      <w:r>
        <w:rPr>
          <w:rFonts w:ascii="Times New Roman" w:eastAsiaTheme="minorEastAsia" w:hAnsi="Times New Roman"/>
          <w:noProof/>
          <w:sz w:val="24"/>
          <w:szCs w:val="24"/>
          <w:lang w:eastAsia="tr-TR"/>
        </w:rPr>
        <w:drawing>
          <wp:inline distT="0" distB="0" distL="0" distR="0" wp14:anchorId="1A39EAF9" wp14:editId="276FB4EC">
            <wp:extent cx="3169285" cy="742638"/>
            <wp:effectExtent l="0" t="0" r="5715" b="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70807" cy="742995"/>
                    </a:xfrm>
                    <a:prstGeom prst="rect">
                      <a:avLst/>
                    </a:prstGeom>
                    <a:noFill/>
                    <a:ln>
                      <a:noFill/>
                    </a:ln>
                  </pic:spPr>
                </pic:pic>
              </a:graphicData>
            </a:graphic>
          </wp:inline>
        </w:drawing>
      </w:r>
    </w:p>
    <w:p w14:paraId="2142475F" w14:textId="20F7D413" w:rsidR="004F2EF6" w:rsidRDefault="004F2EF6" w:rsidP="00FC2D40">
      <w:pPr>
        <w:spacing w:before="120" w:after="120" w:line="360" w:lineRule="auto"/>
        <w:ind w:hanging="142"/>
        <w:jc w:val="both"/>
        <w:rPr>
          <w:rFonts w:ascii="Times New Roman" w:eastAsiaTheme="minorEastAsia" w:hAnsi="Times New Roman"/>
          <w:sz w:val="24"/>
          <w:szCs w:val="24"/>
          <w:lang w:val="en-US"/>
        </w:rPr>
      </w:pPr>
      <w:r>
        <w:rPr>
          <w:rFonts w:ascii="Times New Roman" w:eastAsiaTheme="minorEastAsia" w:hAnsi="Times New Roman"/>
          <w:noProof/>
          <w:sz w:val="24"/>
          <w:szCs w:val="24"/>
          <w:lang w:eastAsia="tr-TR"/>
        </w:rPr>
        <w:drawing>
          <wp:inline distT="0" distB="0" distL="0" distR="0" wp14:anchorId="0FD21504" wp14:editId="7E1A1FA2">
            <wp:extent cx="6172835" cy="2131286"/>
            <wp:effectExtent l="0" t="0" r="0" b="254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73149" cy="2131394"/>
                    </a:xfrm>
                    <a:prstGeom prst="rect">
                      <a:avLst/>
                    </a:prstGeom>
                    <a:noFill/>
                    <a:ln>
                      <a:noFill/>
                    </a:ln>
                  </pic:spPr>
                </pic:pic>
              </a:graphicData>
            </a:graphic>
          </wp:inline>
        </w:drawing>
      </w:r>
    </w:p>
    <w:p w14:paraId="0E32C823" w14:textId="119ED443" w:rsidR="004F2EF6" w:rsidRDefault="00337436" w:rsidP="00FC2D40">
      <w:pPr>
        <w:spacing w:before="120" w:after="120" w:line="360" w:lineRule="auto"/>
        <w:ind w:hanging="142"/>
        <w:jc w:val="both"/>
        <w:rPr>
          <w:rFonts w:ascii="Times New Roman" w:eastAsiaTheme="minorEastAsia" w:hAnsi="Times New Roman"/>
          <w:sz w:val="24"/>
          <w:szCs w:val="24"/>
          <w:lang w:val="en-US"/>
        </w:rPr>
      </w:pPr>
      <w:r>
        <w:rPr>
          <w:rFonts w:ascii="Times New Roman" w:eastAsiaTheme="minorEastAsia" w:hAnsi="Times New Roman"/>
          <w:noProof/>
          <w:sz w:val="24"/>
          <w:szCs w:val="24"/>
          <w:lang w:eastAsia="tr-TR"/>
        </w:rPr>
        <w:lastRenderedPageBreak/>
        <w:drawing>
          <wp:inline distT="0" distB="0" distL="0" distR="0" wp14:anchorId="7A08EA65" wp14:editId="4A930C1F">
            <wp:extent cx="6657351" cy="2097405"/>
            <wp:effectExtent l="0" t="0" r="0" b="10795"/>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59053" cy="2097941"/>
                    </a:xfrm>
                    <a:prstGeom prst="rect">
                      <a:avLst/>
                    </a:prstGeom>
                    <a:noFill/>
                    <a:ln>
                      <a:noFill/>
                    </a:ln>
                  </pic:spPr>
                </pic:pic>
              </a:graphicData>
            </a:graphic>
          </wp:inline>
        </w:drawing>
      </w:r>
    </w:p>
    <w:p w14:paraId="4D298F0D" w14:textId="16997DAC" w:rsidR="005C748B" w:rsidRDefault="005C748B" w:rsidP="00FC2D40">
      <w:pPr>
        <w:spacing w:before="120" w:after="120" w:line="360" w:lineRule="auto"/>
        <w:ind w:hanging="142"/>
        <w:jc w:val="both"/>
        <w:rPr>
          <w:rFonts w:ascii="Times New Roman" w:eastAsiaTheme="minorEastAsia" w:hAnsi="Times New Roman"/>
          <w:sz w:val="24"/>
          <w:szCs w:val="24"/>
          <w:lang w:val="en-US"/>
        </w:rPr>
      </w:pPr>
      <w:r>
        <w:rPr>
          <w:rFonts w:ascii="Times New Roman" w:eastAsiaTheme="minorEastAsia" w:hAnsi="Times New Roman"/>
          <w:noProof/>
          <w:sz w:val="24"/>
          <w:szCs w:val="24"/>
          <w:lang w:eastAsia="tr-TR"/>
        </w:rPr>
        <w:drawing>
          <wp:inline distT="0" distB="0" distL="0" distR="0" wp14:anchorId="29748AB2" wp14:editId="2ABA99B8">
            <wp:extent cx="6593378" cy="1798955"/>
            <wp:effectExtent l="0" t="0" r="10795" b="4445"/>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95712" cy="1799592"/>
                    </a:xfrm>
                    <a:prstGeom prst="rect">
                      <a:avLst/>
                    </a:prstGeom>
                    <a:noFill/>
                    <a:ln>
                      <a:noFill/>
                    </a:ln>
                  </pic:spPr>
                </pic:pic>
              </a:graphicData>
            </a:graphic>
          </wp:inline>
        </w:drawing>
      </w:r>
    </w:p>
    <w:p w14:paraId="092B7873" w14:textId="7818DD3C" w:rsidR="00FC2D40" w:rsidRDefault="00FC2D40" w:rsidP="00FC2D40">
      <w:pPr>
        <w:spacing w:before="120" w:after="120" w:line="360" w:lineRule="auto"/>
        <w:ind w:hanging="142"/>
        <w:jc w:val="both"/>
        <w:rPr>
          <w:rFonts w:ascii="Times New Roman" w:eastAsiaTheme="minorEastAsia" w:hAnsi="Times New Roman"/>
          <w:sz w:val="24"/>
          <w:szCs w:val="24"/>
          <w:lang w:val="en-US"/>
        </w:rPr>
      </w:pPr>
    </w:p>
    <w:p w14:paraId="5BCBDFC9" w14:textId="506E436A" w:rsidR="00602CFA" w:rsidRDefault="0061191C" w:rsidP="009D50FC">
      <w:pPr>
        <w:spacing w:before="120" w:after="120" w:line="360" w:lineRule="auto"/>
        <w:jc w:val="both"/>
        <w:rPr>
          <w:rFonts w:ascii="Times New Roman" w:eastAsiaTheme="minorEastAsia" w:hAnsi="Times New Roman"/>
          <w:sz w:val="24"/>
          <w:szCs w:val="24"/>
          <w:lang w:val="en-US"/>
        </w:rPr>
      </w:pPr>
      <w:r>
        <w:rPr>
          <w:rFonts w:eastAsiaTheme="minorHAnsi"/>
          <w:noProof/>
          <w:sz w:val="20"/>
          <w:szCs w:val="20"/>
          <w:lang w:eastAsia="tr-TR"/>
        </w:rPr>
        <w:drawing>
          <wp:inline distT="0" distB="0" distL="0" distR="0" wp14:anchorId="311D2CF9" wp14:editId="3659A18E">
            <wp:extent cx="6390640" cy="2759075"/>
            <wp:effectExtent l="0" t="0" r="10160" b="9525"/>
            <wp:docPr id="5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90640" cy="2759075"/>
                    </a:xfrm>
                    <a:prstGeom prst="rect">
                      <a:avLst/>
                    </a:prstGeom>
                    <a:noFill/>
                    <a:ln>
                      <a:noFill/>
                    </a:ln>
                  </pic:spPr>
                </pic:pic>
              </a:graphicData>
            </a:graphic>
          </wp:inline>
        </w:drawing>
      </w:r>
    </w:p>
    <w:p w14:paraId="74ACC162" w14:textId="77777777" w:rsidR="00917D4B" w:rsidRDefault="00917D4B" w:rsidP="009D50FC">
      <w:pPr>
        <w:spacing w:before="120" w:after="120" w:line="360" w:lineRule="auto"/>
        <w:jc w:val="both"/>
        <w:rPr>
          <w:rFonts w:ascii="Times New Roman" w:eastAsiaTheme="minorEastAsia" w:hAnsi="Times New Roman"/>
          <w:sz w:val="24"/>
          <w:szCs w:val="24"/>
          <w:lang w:val="en-US"/>
        </w:rPr>
      </w:pPr>
    </w:p>
    <w:p w14:paraId="53A7E44F" w14:textId="77777777" w:rsidR="005C748B" w:rsidRDefault="005C748B" w:rsidP="009D50FC">
      <w:pPr>
        <w:spacing w:before="120" w:after="120" w:line="360" w:lineRule="auto"/>
        <w:jc w:val="both"/>
        <w:rPr>
          <w:rFonts w:ascii="Times New Roman" w:eastAsiaTheme="minorEastAsia" w:hAnsi="Times New Roman"/>
          <w:sz w:val="24"/>
          <w:szCs w:val="24"/>
          <w:lang w:val="en-US"/>
        </w:rPr>
      </w:pPr>
    </w:p>
    <w:p w14:paraId="6AEE9AF1" w14:textId="77777777" w:rsidR="005C748B" w:rsidRDefault="005C748B" w:rsidP="009D50FC">
      <w:pPr>
        <w:spacing w:before="120" w:after="120" w:line="360" w:lineRule="auto"/>
        <w:jc w:val="both"/>
        <w:rPr>
          <w:rFonts w:ascii="Times New Roman" w:eastAsiaTheme="minorEastAsia" w:hAnsi="Times New Roman"/>
          <w:sz w:val="24"/>
          <w:szCs w:val="24"/>
          <w:lang w:val="en-US"/>
        </w:rPr>
      </w:pPr>
    </w:p>
    <w:p w14:paraId="5EBAED22" w14:textId="35EDA57A" w:rsidR="005C748B" w:rsidRPr="005C748B" w:rsidRDefault="005C748B" w:rsidP="009D50FC">
      <w:pPr>
        <w:spacing w:before="120" w:after="120" w:line="360" w:lineRule="auto"/>
        <w:jc w:val="both"/>
        <w:rPr>
          <w:rFonts w:ascii="Times New Roman" w:eastAsiaTheme="minorEastAsia" w:hAnsi="Times New Roman"/>
          <w:color w:val="FF0000"/>
          <w:sz w:val="32"/>
          <w:szCs w:val="32"/>
          <w:lang w:val="en-US"/>
        </w:rPr>
      </w:pPr>
      <w:r w:rsidRPr="005C748B">
        <w:rPr>
          <w:rFonts w:ascii="Times New Roman" w:eastAsiaTheme="minorEastAsia" w:hAnsi="Times New Roman"/>
          <w:color w:val="FF0000"/>
          <w:sz w:val="32"/>
          <w:szCs w:val="32"/>
          <w:lang w:val="en-US"/>
        </w:rPr>
        <w:lastRenderedPageBreak/>
        <w:t>Aggregate Demand</w:t>
      </w:r>
    </w:p>
    <w:p w14:paraId="44282C9C" w14:textId="2FFDFDEB" w:rsidR="005C748B" w:rsidRDefault="005C748B" w:rsidP="009D50FC">
      <w:pPr>
        <w:spacing w:before="120" w:after="120" w:line="360" w:lineRule="auto"/>
        <w:jc w:val="both"/>
        <w:rPr>
          <w:rFonts w:ascii="Times New Roman" w:eastAsiaTheme="minorEastAsia" w:hAnsi="Times New Roman"/>
          <w:sz w:val="24"/>
          <w:szCs w:val="24"/>
          <w:lang w:val="en-US"/>
        </w:rPr>
      </w:pPr>
      <w:r w:rsidRPr="005C748B">
        <w:rPr>
          <w:rFonts w:ascii="Times New Roman" w:eastAsiaTheme="minorEastAsia" w:hAnsi="Times New Roman"/>
          <w:noProof/>
          <w:sz w:val="24"/>
          <w:szCs w:val="24"/>
          <w:lang w:eastAsia="tr-TR"/>
        </w:rPr>
        <w:drawing>
          <wp:inline distT="0" distB="0" distL="0" distR="0" wp14:anchorId="3E02DB1E" wp14:editId="1309B86F">
            <wp:extent cx="6280785" cy="5692898"/>
            <wp:effectExtent l="0" t="0" r="0" b="0"/>
            <wp:docPr id="6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81485" cy="5693533"/>
                    </a:xfrm>
                    <a:prstGeom prst="rect">
                      <a:avLst/>
                    </a:prstGeom>
                    <a:noFill/>
                    <a:ln>
                      <a:noFill/>
                    </a:ln>
                  </pic:spPr>
                </pic:pic>
              </a:graphicData>
            </a:graphic>
          </wp:inline>
        </w:drawing>
      </w:r>
    </w:p>
    <w:p w14:paraId="78F2109C" w14:textId="77777777" w:rsidR="005C748B" w:rsidRDefault="005C748B" w:rsidP="009D50FC">
      <w:pPr>
        <w:spacing w:before="120" w:after="120" w:line="360" w:lineRule="auto"/>
        <w:jc w:val="both"/>
        <w:rPr>
          <w:rFonts w:ascii="Times New Roman" w:eastAsiaTheme="minorEastAsia" w:hAnsi="Times New Roman"/>
          <w:sz w:val="24"/>
          <w:szCs w:val="24"/>
          <w:lang w:val="en-US"/>
        </w:rPr>
      </w:pPr>
    </w:p>
    <w:p w14:paraId="797421F6" w14:textId="44C78E90" w:rsidR="005C748B" w:rsidRDefault="005C748B" w:rsidP="009D50FC">
      <w:pPr>
        <w:spacing w:before="120" w:after="120" w:line="360" w:lineRule="auto"/>
        <w:jc w:val="both"/>
        <w:rPr>
          <w:rFonts w:ascii="Times New Roman" w:eastAsiaTheme="minorEastAsia" w:hAnsi="Times New Roman"/>
          <w:sz w:val="24"/>
          <w:szCs w:val="24"/>
          <w:lang w:val="en-US"/>
        </w:rPr>
      </w:pPr>
      <w:r>
        <w:rPr>
          <w:rFonts w:ascii="Times New Roman" w:eastAsiaTheme="minorEastAsia" w:hAnsi="Times New Roman"/>
          <w:noProof/>
          <w:sz w:val="24"/>
          <w:szCs w:val="24"/>
          <w:lang w:eastAsia="tr-TR"/>
        </w:rPr>
        <w:drawing>
          <wp:inline distT="0" distB="0" distL="0" distR="0" wp14:anchorId="0973621D" wp14:editId="2AA4F907">
            <wp:extent cx="6120765" cy="1807526"/>
            <wp:effectExtent l="0" t="0" r="635"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765" cy="1807526"/>
                    </a:xfrm>
                    <a:prstGeom prst="rect">
                      <a:avLst/>
                    </a:prstGeom>
                    <a:noFill/>
                    <a:ln>
                      <a:noFill/>
                    </a:ln>
                  </pic:spPr>
                </pic:pic>
              </a:graphicData>
            </a:graphic>
          </wp:inline>
        </w:drawing>
      </w:r>
    </w:p>
    <w:p w14:paraId="7747CCC8" w14:textId="21999C4F" w:rsidR="005C748B" w:rsidRDefault="005C748B" w:rsidP="009D50FC">
      <w:pPr>
        <w:spacing w:before="120" w:after="120" w:line="360" w:lineRule="auto"/>
        <w:jc w:val="both"/>
        <w:rPr>
          <w:rFonts w:ascii="Times New Roman" w:eastAsiaTheme="minorEastAsia" w:hAnsi="Times New Roman"/>
          <w:sz w:val="24"/>
          <w:szCs w:val="24"/>
          <w:lang w:val="en-US"/>
        </w:rPr>
      </w:pPr>
      <w:r>
        <w:rPr>
          <w:rFonts w:ascii="Times New Roman" w:eastAsiaTheme="minorEastAsia" w:hAnsi="Times New Roman"/>
          <w:noProof/>
          <w:sz w:val="24"/>
          <w:szCs w:val="24"/>
          <w:lang w:eastAsia="tr-TR"/>
        </w:rPr>
        <w:lastRenderedPageBreak/>
        <w:drawing>
          <wp:inline distT="0" distB="0" distL="0" distR="0" wp14:anchorId="719EAE2B" wp14:editId="77A21F59">
            <wp:extent cx="2946400" cy="1193800"/>
            <wp:effectExtent l="0" t="0" r="0" b="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46400" cy="1193800"/>
                    </a:xfrm>
                    <a:prstGeom prst="rect">
                      <a:avLst/>
                    </a:prstGeom>
                    <a:noFill/>
                    <a:ln>
                      <a:noFill/>
                    </a:ln>
                  </pic:spPr>
                </pic:pic>
              </a:graphicData>
            </a:graphic>
          </wp:inline>
        </w:drawing>
      </w:r>
    </w:p>
    <w:p w14:paraId="2283C4DD" w14:textId="371B2082" w:rsidR="00917D4B" w:rsidRDefault="005C748B" w:rsidP="009D50FC">
      <w:pPr>
        <w:spacing w:before="120" w:after="120" w:line="360" w:lineRule="auto"/>
        <w:jc w:val="both"/>
        <w:rPr>
          <w:rFonts w:ascii="Times New Roman" w:eastAsiaTheme="minorEastAsia" w:hAnsi="Times New Roman"/>
          <w:sz w:val="24"/>
          <w:szCs w:val="24"/>
          <w:lang w:val="en-US"/>
        </w:rPr>
      </w:pPr>
      <w:r w:rsidRPr="005C748B">
        <w:rPr>
          <w:rFonts w:ascii="Times New Roman" w:eastAsiaTheme="minorEastAsia" w:hAnsi="Times New Roman"/>
          <w:noProof/>
          <w:sz w:val="24"/>
          <w:szCs w:val="24"/>
          <w:lang w:eastAsia="tr-TR"/>
        </w:rPr>
        <w:drawing>
          <wp:inline distT="0" distB="0" distL="0" distR="0" wp14:anchorId="4E1D9CB6" wp14:editId="26BAFCDC">
            <wp:extent cx="7012708" cy="400875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12774" cy="4008793"/>
                    </a:xfrm>
                    <a:prstGeom prst="rect">
                      <a:avLst/>
                    </a:prstGeom>
                    <a:noFill/>
                    <a:ln>
                      <a:noFill/>
                    </a:ln>
                  </pic:spPr>
                </pic:pic>
              </a:graphicData>
            </a:graphic>
          </wp:inline>
        </w:drawing>
      </w:r>
    </w:p>
    <w:p w14:paraId="1887FC96" w14:textId="6E835165" w:rsidR="005C748B" w:rsidRDefault="00E47836" w:rsidP="009D50FC">
      <w:pPr>
        <w:spacing w:before="120" w:after="120" w:line="360" w:lineRule="auto"/>
        <w:jc w:val="both"/>
        <w:rPr>
          <w:rFonts w:ascii="Times New Roman" w:eastAsiaTheme="minorEastAsia" w:hAnsi="Times New Roman"/>
          <w:sz w:val="24"/>
          <w:szCs w:val="24"/>
          <w:lang w:val="en-US"/>
        </w:rPr>
      </w:pPr>
      <w:r w:rsidRPr="00E47836">
        <w:rPr>
          <w:rFonts w:ascii="Times New Roman" w:eastAsiaTheme="minorEastAsia" w:hAnsi="Times New Roman"/>
          <w:noProof/>
          <w:sz w:val="24"/>
          <w:szCs w:val="24"/>
          <w:lang w:eastAsia="tr-TR"/>
        </w:rPr>
        <w:drawing>
          <wp:inline distT="0" distB="0" distL="0" distR="0" wp14:anchorId="3ED688DA" wp14:editId="3CC2273F">
            <wp:extent cx="3598136" cy="110045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99555" cy="1100889"/>
                    </a:xfrm>
                    <a:prstGeom prst="rect">
                      <a:avLst/>
                    </a:prstGeom>
                    <a:noFill/>
                    <a:ln>
                      <a:noFill/>
                    </a:ln>
                  </pic:spPr>
                </pic:pic>
              </a:graphicData>
            </a:graphic>
          </wp:inline>
        </w:drawing>
      </w:r>
    </w:p>
    <w:p w14:paraId="33F1B792" w14:textId="77777777" w:rsidR="005C748B" w:rsidRDefault="005C748B" w:rsidP="009D50FC">
      <w:pPr>
        <w:spacing w:before="120" w:after="120" w:line="360" w:lineRule="auto"/>
        <w:jc w:val="both"/>
        <w:rPr>
          <w:rFonts w:ascii="Times New Roman" w:eastAsiaTheme="minorEastAsia" w:hAnsi="Times New Roman"/>
          <w:sz w:val="24"/>
          <w:szCs w:val="24"/>
          <w:lang w:val="en-US"/>
        </w:rPr>
      </w:pPr>
    </w:p>
    <w:p w14:paraId="5B1C34E7" w14:textId="77777777" w:rsidR="005C748B" w:rsidRDefault="005C748B" w:rsidP="009D50FC">
      <w:pPr>
        <w:spacing w:before="120" w:after="120" w:line="360" w:lineRule="auto"/>
        <w:jc w:val="both"/>
        <w:rPr>
          <w:rFonts w:ascii="Times New Roman" w:eastAsiaTheme="minorEastAsia" w:hAnsi="Times New Roman"/>
          <w:sz w:val="24"/>
          <w:szCs w:val="24"/>
          <w:lang w:val="en-US"/>
        </w:rPr>
      </w:pPr>
    </w:p>
    <w:p w14:paraId="64266C17" w14:textId="77777777" w:rsidR="005C748B" w:rsidRDefault="005C748B" w:rsidP="009D50FC">
      <w:pPr>
        <w:spacing w:before="120" w:after="120" w:line="360" w:lineRule="auto"/>
        <w:jc w:val="both"/>
        <w:rPr>
          <w:rFonts w:ascii="Times New Roman" w:eastAsiaTheme="minorEastAsia" w:hAnsi="Times New Roman"/>
          <w:sz w:val="24"/>
          <w:szCs w:val="24"/>
          <w:lang w:val="en-US"/>
        </w:rPr>
      </w:pPr>
    </w:p>
    <w:p w14:paraId="7FCA1146" w14:textId="77777777" w:rsidR="00E47836" w:rsidRDefault="00E47836" w:rsidP="009D50FC">
      <w:pPr>
        <w:spacing w:before="120" w:after="120" w:line="360" w:lineRule="auto"/>
        <w:jc w:val="both"/>
        <w:rPr>
          <w:rFonts w:ascii="Times New Roman" w:eastAsiaTheme="minorEastAsia" w:hAnsi="Times New Roman"/>
          <w:sz w:val="24"/>
          <w:szCs w:val="24"/>
          <w:lang w:val="en-US"/>
        </w:rPr>
      </w:pPr>
    </w:p>
    <w:p w14:paraId="0605AFBB" w14:textId="77777777" w:rsidR="00E47836" w:rsidRDefault="00E47836" w:rsidP="009D50FC">
      <w:pPr>
        <w:spacing w:before="120" w:after="120" w:line="360" w:lineRule="auto"/>
        <w:jc w:val="both"/>
        <w:rPr>
          <w:rFonts w:ascii="Times New Roman" w:eastAsiaTheme="minorEastAsia" w:hAnsi="Times New Roman"/>
          <w:sz w:val="24"/>
          <w:szCs w:val="24"/>
          <w:lang w:val="en-US"/>
        </w:rPr>
      </w:pPr>
    </w:p>
    <w:p w14:paraId="02D62082" w14:textId="2624C134" w:rsidR="00E47836" w:rsidRDefault="00E47836" w:rsidP="009D50FC">
      <w:pPr>
        <w:spacing w:before="120" w:after="120" w:line="360" w:lineRule="auto"/>
        <w:jc w:val="both"/>
        <w:rPr>
          <w:rFonts w:ascii="Times New Roman" w:eastAsiaTheme="minorEastAsia" w:hAnsi="Times New Roman"/>
          <w:sz w:val="24"/>
          <w:szCs w:val="24"/>
          <w:lang w:val="en-US"/>
        </w:rPr>
      </w:pPr>
      <w:r w:rsidRPr="00E47836">
        <w:rPr>
          <w:rFonts w:ascii="Times New Roman" w:eastAsiaTheme="minorEastAsia" w:hAnsi="Times New Roman"/>
          <w:noProof/>
          <w:sz w:val="24"/>
          <w:szCs w:val="24"/>
          <w:lang w:eastAsia="tr-TR"/>
        </w:rPr>
        <w:lastRenderedPageBreak/>
        <w:drawing>
          <wp:inline distT="0" distB="0" distL="0" distR="0" wp14:anchorId="08D45782" wp14:editId="7FFCF3DF">
            <wp:extent cx="6502360" cy="308165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04487" cy="3082663"/>
                    </a:xfrm>
                    <a:prstGeom prst="rect">
                      <a:avLst/>
                    </a:prstGeom>
                    <a:noFill/>
                    <a:ln>
                      <a:noFill/>
                    </a:ln>
                  </pic:spPr>
                </pic:pic>
              </a:graphicData>
            </a:graphic>
          </wp:inline>
        </w:drawing>
      </w:r>
    </w:p>
    <w:p w14:paraId="6BA9D871" w14:textId="77777777" w:rsidR="00E47836" w:rsidRDefault="00E47836" w:rsidP="009D50FC">
      <w:pPr>
        <w:spacing w:before="120" w:after="120" w:line="360" w:lineRule="auto"/>
        <w:jc w:val="both"/>
        <w:rPr>
          <w:rFonts w:ascii="Times New Roman" w:eastAsiaTheme="minorEastAsia" w:hAnsi="Times New Roman"/>
          <w:sz w:val="24"/>
          <w:szCs w:val="24"/>
          <w:lang w:val="en-US"/>
        </w:rPr>
      </w:pPr>
    </w:p>
    <w:p w14:paraId="6DE15040" w14:textId="0C7A3699" w:rsidR="00E47836" w:rsidRDefault="00E47836" w:rsidP="009D50FC">
      <w:pPr>
        <w:spacing w:before="120" w:after="120" w:line="360" w:lineRule="auto"/>
        <w:jc w:val="both"/>
        <w:rPr>
          <w:rFonts w:ascii="Times New Roman" w:eastAsiaTheme="minorEastAsia" w:hAnsi="Times New Roman"/>
          <w:sz w:val="24"/>
          <w:szCs w:val="24"/>
          <w:lang w:val="en-US"/>
        </w:rPr>
      </w:pPr>
      <w:r>
        <w:rPr>
          <w:rFonts w:ascii="Times New Roman" w:eastAsiaTheme="minorEastAsia" w:hAnsi="Times New Roman"/>
          <w:noProof/>
          <w:sz w:val="24"/>
          <w:szCs w:val="24"/>
          <w:lang w:eastAsia="tr-TR"/>
        </w:rPr>
        <w:drawing>
          <wp:inline distT="0" distB="0" distL="0" distR="0" wp14:anchorId="1D987E9D" wp14:editId="63601841">
            <wp:extent cx="6120765" cy="1978194"/>
            <wp:effectExtent l="0" t="0" r="635" b="3175"/>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0765" cy="1978194"/>
                    </a:xfrm>
                    <a:prstGeom prst="rect">
                      <a:avLst/>
                    </a:prstGeom>
                    <a:noFill/>
                    <a:ln>
                      <a:noFill/>
                    </a:ln>
                  </pic:spPr>
                </pic:pic>
              </a:graphicData>
            </a:graphic>
          </wp:inline>
        </w:drawing>
      </w:r>
    </w:p>
    <w:p w14:paraId="1C941ABC" w14:textId="77777777" w:rsidR="00D347EF" w:rsidRDefault="00D347EF" w:rsidP="009D50FC">
      <w:pPr>
        <w:spacing w:before="120" w:after="120" w:line="360" w:lineRule="auto"/>
        <w:jc w:val="both"/>
        <w:rPr>
          <w:rFonts w:ascii="Times New Roman" w:eastAsiaTheme="minorEastAsia" w:hAnsi="Times New Roman"/>
          <w:sz w:val="24"/>
          <w:szCs w:val="24"/>
          <w:lang w:val="en-US"/>
        </w:rPr>
      </w:pPr>
    </w:p>
    <w:p w14:paraId="77D09910" w14:textId="77777777" w:rsidR="00E47836" w:rsidRDefault="00E47836" w:rsidP="009D50FC">
      <w:pPr>
        <w:spacing w:before="120" w:after="120" w:line="360" w:lineRule="auto"/>
        <w:jc w:val="both"/>
        <w:rPr>
          <w:rFonts w:ascii="Times New Roman" w:eastAsiaTheme="minorEastAsia" w:hAnsi="Times New Roman"/>
          <w:sz w:val="24"/>
          <w:szCs w:val="24"/>
          <w:lang w:val="en-US"/>
        </w:rPr>
      </w:pPr>
    </w:p>
    <w:p w14:paraId="310D96F5" w14:textId="77777777" w:rsidR="005C748B" w:rsidRDefault="005C748B" w:rsidP="009D50FC">
      <w:pPr>
        <w:spacing w:before="120" w:after="120" w:line="360" w:lineRule="auto"/>
        <w:jc w:val="both"/>
        <w:rPr>
          <w:rFonts w:ascii="Times New Roman" w:eastAsiaTheme="minorEastAsia" w:hAnsi="Times New Roman"/>
          <w:sz w:val="24"/>
          <w:szCs w:val="24"/>
          <w:lang w:val="en-US"/>
        </w:rPr>
      </w:pPr>
    </w:p>
    <w:p w14:paraId="6B149FDC" w14:textId="77777777" w:rsidR="00E47836" w:rsidRDefault="00E47836" w:rsidP="009D50FC">
      <w:pPr>
        <w:spacing w:before="120" w:after="120" w:line="360" w:lineRule="auto"/>
        <w:jc w:val="both"/>
        <w:rPr>
          <w:rFonts w:ascii="Times New Roman" w:eastAsiaTheme="minorEastAsia" w:hAnsi="Times New Roman"/>
          <w:sz w:val="24"/>
          <w:szCs w:val="24"/>
          <w:lang w:val="en-US"/>
        </w:rPr>
      </w:pPr>
    </w:p>
    <w:p w14:paraId="1145AF10" w14:textId="77777777" w:rsidR="00E47836" w:rsidRDefault="00E47836" w:rsidP="009D50FC">
      <w:pPr>
        <w:spacing w:before="120" w:after="120" w:line="360" w:lineRule="auto"/>
        <w:jc w:val="both"/>
        <w:rPr>
          <w:rFonts w:ascii="Times New Roman" w:eastAsiaTheme="minorEastAsia" w:hAnsi="Times New Roman"/>
          <w:sz w:val="24"/>
          <w:szCs w:val="24"/>
          <w:lang w:val="en-US"/>
        </w:rPr>
      </w:pPr>
    </w:p>
    <w:p w14:paraId="3959C145" w14:textId="77777777" w:rsidR="00E47836" w:rsidRDefault="00E47836" w:rsidP="009D50FC">
      <w:pPr>
        <w:spacing w:before="120" w:after="120" w:line="360" w:lineRule="auto"/>
        <w:jc w:val="both"/>
        <w:rPr>
          <w:rFonts w:ascii="Times New Roman" w:eastAsiaTheme="minorEastAsia" w:hAnsi="Times New Roman"/>
          <w:sz w:val="24"/>
          <w:szCs w:val="24"/>
          <w:lang w:val="en-US"/>
        </w:rPr>
      </w:pPr>
    </w:p>
    <w:p w14:paraId="43584058" w14:textId="77777777" w:rsidR="00E47836" w:rsidRDefault="00E47836" w:rsidP="009D50FC">
      <w:pPr>
        <w:spacing w:before="120" w:after="120" w:line="360" w:lineRule="auto"/>
        <w:jc w:val="both"/>
        <w:rPr>
          <w:rFonts w:ascii="Times New Roman" w:eastAsiaTheme="minorEastAsia" w:hAnsi="Times New Roman"/>
          <w:sz w:val="24"/>
          <w:szCs w:val="24"/>
          <w:lang w:val="en-US"/>
        </w:rPr>
      </w:pPr>
    </w:p>
    <w:p w14:paraId="2AC608BE" w14:textId="77777777" w:rsidR="00861895" w:rsidRPr="000B3AB4" w:rsidRDefault="00861895" w:rsidP="000B3AB4">
      <w:pPr>
        <w:spacing w:before="120" w:after="120" w:line="360" w:lineRule="auto"/>
        <w:jc w:val="both"/>
        <w:rPr>
          <w:rFonts w:ascii="Times New Roman" w:hAnsi="Times New Roman"/>
          <w:sz w:val="24"/>
          <w:szCs w:val="24"/>
          <w:lang w:val="en-US"/>
        </w:rPr>
      </w:pPr>
    </w:p>
    <w:p w14:paraId="0A4A1ACC" w14:textId="791ADDC3" w:rsidR="00861895" w:rsidRDefault="00861895" w:rsidP="00861895">
      <w:pPr>
        <w:pStyle w:val="ListeParagraf"/>
        <w:spacing w:before="120" w:after="120" w:line="360" w:lineRule="auto"/>
        <w:ind w:left="851" w:hanging="1091"/>
        <w:jc w:val="both"/>
        <w:rPr>
          <w:rFonts w:ascii="Times New Roman" w:hAnsi="Times New Roman"/>
          <w:sz w:val="24"/>
          <w:szCs w:val="24"/>
          <w:lang w:val="en-US"/>
        </w:rPr>
      </w:pPr>
    </w:p>
    <w:p w14:paraId="5531BF93" w14:textId="77777777" w:rsidR="00F215BB" w:rsidRDefault="00F215BB" w:rsidP="00861895">
      <w:pPr>
        <w:pStyle w:val="ListeParagraf"/>
        <w:spacing w:before="120" w:after="120" w:line="360" w:lineRule="auto"/>
        <w:ind w:left="851" w:hanging="1091"/>
        <w:jc w:val="both"/>
        <w:rPr>
          <w:rFonts w:ascii="Times New Roman" w:hAnsi="Times New Roman"/>
          <w:sz w:val="24"/>
          <w:szCs w:val="24"/>
          <w:lang w:val="en-US"/>
        </w:rPr>
      </w:pPr>
    </w:p>
    <w:p w14:paraId="708F3BEC" w14:textId="75167061" w:rsidR="00F215BB" w:rsidRDefault="00F215BB" w:rsidP="00861895">
      <w:pPr>
        <w:pStyle w:val="ListeParagraf"/>
        <w:spacing w:before="120" w:after="120" w:line="360" w:lineRule="auto"/>
        <w:ind w:left="851" w:hanging="1091"/>
        <w:jc w:val="both"/>
        <w:rPr>
          <w:rFonts w:ascii="Times New Roman" w:hAnsi="Times New Roman"/>
          <w:sz w:val="24"/>
          <w:szCs w:val="24"/>
          <w:lang w:val="en-US"/>
        </w:rPr>
      </w:pPr>
      <w:r>
        <w:rPr>
          <w:rFonts w:ascii="Times New Roman" w:hAnsi="Times New Roman"/>
          <w:noProof/>
          <w:sz w:val="24"/>
          <w:szCs w:val="24"/>
          <w:lang w:eastAsia="tr-TR"/>
        </w:rPr>
        <w:drawing>
          <wp:inline distT="0" distB="0" distL="0" distR="0" wp14:anchorId="2F08FF40" wp14:editId="141CE9B0">
            <wp:extent cx="5848350" cy="26680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49965" cy="2668796"/>
                    </a:xfrm>
                    <a:prstGeom prst="rect">
                      <a:avLst/>
                    </a:prstGeom>
                    <a:noFill/>
                    <a:ln>
                      <a:noFill/>
                    </a:ln>
                  </pic:spPr>
                </pic:pic>
              </a:graphicData>
            </a:graphic>
          </wp:inline>
        </w:drawing>
      </w:r>
    </w:p>
    <w:p w14:paraId="2A23E65B" w14:textId="226B03B4" w:rsidR="000B3AB4" w:rsidRDefault="000B3AB4" w:rsidP="00861895">
      <w:pPr>
        <w:pStyle w:val="ListeParagraf"/>
        <w:spacing w:before="120" w:after="120" w:line="360" w:lineRule="auto"/>
        <w:ind w:left="851" w:hanging="1091"/>
        <w:jc w:val="both"/>
        <w:rPr>
          <w:rFonts w:ascii="Times New Roman" w:hAnsi="Times New Roman"/>
          <w:sz w:val="24"/>
          <w:szCs w:val="24"/>
          <w:lang w:val="en-US"/>
        </w:rPr>
      </w:pPr>
      <w:r>
        <w:rPr>
          <w:rFonts w:ascii="Times New Roman" w:hAnsi="Times New Roman"/>
          <w:noProof/>
          <w:sz w:val="24"/>
          <w:szCs w:val="24"/>
          <w:lang w:eastAsia="tr-TR"/>
        </w:rPr>
        <w:drawing>
          <wp:inline distT="0" distB="0" distL="0" distR="0" wp14:anchorId="304088E2" wp14:editId="378AACE9">
            <wp:extent cx="6120765" cy="1696304"/>
            <wp:effectExtent l="0" t="0" r="635" b="5715"/>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20765" cy="1696304"/>
                    </a:xfrm>
                    <a:prstGeom prst="rect">
                      <a:avLst/>
                    </a:prstGeom>
                    <a:noFill/>
                    <a:ln>
                      <a:noFill/>
                    </a:ln>
                  </pic:spPr>
                </pic:pic>
              </a:graphicData>
            </a:graphic>
          </wp:inline>
        </w:drawing>
      </w:r>
    </w:p>
    <w:p w14:paraId="1ACA0644" w14:textId="77777777" w:rsidR="00F215BB" w:rsidRDefault="00F215BB" w:rsidP="00861895">
      <w:pPr>
        <w:pStyle w:val="ListeParagraf"/>
        <w:spacing w:before="120" w:after="120" w:line="360" w:lineRule="auto"/>
        <w:ind w:left="851" w:hanging="1091"/>
        <w:jc w:val="both"/>
        <w:rPr>
          <w:rFonts w:ascii="Times New Roman" w:hAnsi="Times New Roman"/>
          <w:sz w:val="24"/>
          <w:szCs w:val="24"/>
          <w:lang w:val="en-US"/>
        </w:rPr>
      </w:pPr>
    </w:p>
    <w:p w14:paraId="0374076D" w14:textId="7CC88E2F" w:rsidR="00F215BB" w:rsidRDefault="00F215BB" w:rsidP="00861895">
      <w:pPr>
        <w:pStyle w:val="ListeParagraf"/>
        <w:spacing w:before="120" w:after="120" w:line="360" w:lineRule="auto"/>
        <w:ind w:left="851" w:hanging="1091"/>
        <w:jc w:val="both"/>
        <w:rPr>
          <w:rFonts w:ascii="Times New Roman" w:hAnsi="Times New Roman"/>
          <w:sz w:val="24"/>
          <w:szCs w:val="24"/>
          <w:lang w:val="en-US"/>
        </w:rPr>
      </w:pPr>
      <w:r>
        <w:rPr>
          <w:rFonts w:ascii="Times New Roman" w:hAnsi="Times New Roman"/>
          <w:noProof/>
          <w:sz w:val="24"/>
          <w:szCs w:val="24"/>
          <w:lang w:eastAsia="tr-TR"/>
        </w:rPr>
        <w:drawing>
          <wp:inline distT="0" distB="0" distL="0" distR="0" wp14:anchorId="1D450679" wp14:editId="29D36E2C">
            <wp:extent cx="6390640" cy="2931564"/>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90640" cy="2931564"/>
                    </a:xfrm>
                    <a:prstGeom prst="rect">
                      <a:avLst/>
                    </a:prstGeom>
                    <a:noFill/>
                    <a:ln>
                      <a:noFill/>
                    </a:ln>
                  </pic:spPr>
                </pic:pic>
              </a:graphicData>
            </a:graphic>
          </wp:inline>
        </w:drawing>
      </w:r>
    </w:p>
    <w:p w14:paraId="53934E56" w14:textId="5CEDE4D8" w:rsidR="00F215BB" w:rsidRDefault="00F215BB" w:rsidP="00861895">
      <w:pPr>
        <w:pStyle w:val="ListeParagraf"/>
        <w:spacing w:before="120" w:after="120" w:line="360" w:lineRule="auto"/>
        <w:ind w:left="851" w:hanging="1091"/>
        <w:jc w:val="both"/>
        <w:rPr>
          <w:rFonts w:ascii="Times New Roman" w:hAnsi="Times New Roman"/>
          <w:sz w:val="24"/>
          <w:szCs w:val="24"/>
          <w:lang w:val="en-US"/>
        </w:rPr>
      </w:pPr>
      <w:r>
        <w:rPr>
          <w:rFonts w:ascii="Times New Roman" w:hAnsi="Times New Roman"/>
          <w:noProof/>
          <w:sz w:val="24"/>
          <w:szCs w:val="24"/>
          <w:lang w:eastAsia="tr-TR"/>
        </w:rPr>
        <w:lastRenderedPageBreak/>
        <w:drawing>
          <wp:inline distT="0" distB="0" distL="0" distR="0" wp14:anchorId="6D094BB7" wp14:editId="23EBA101">
            <wp:extent cx="6852285" cy="5982751"/>
            <wp:effectExtent l="0" t="0" r="5715" b="120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2994" cy="5983370"/>
                    </a:xfrm>
                    <a:prstGeom prst="rect">
                      <a:avLst/>
                    </a:prstGeom>
                    <a:noFill/>
                    <a:ln>
                      <a:noFill/>
                    </a:ln>
                  </pic:spPr>
                </pic:pic>
              </a:graphicData>
            </a:graphic>
          </wp:inline>
        </w:drawing>
      </w:r>
    </w:p>
    <w:p w14:paraId="5D03F7A8" w14:textId="0DC83F4B" w:rsidR="00F215BB" w:rsidRDefault="00790B78" w:rsidP="00861895">
      <w:pPr>
        <w:pStyle w:val="ListeParagraf"/>
        <w:spacing w:before="120" w:after="120" w:line="360" w:lineRule="auto"/>
        <w:ind w:left="851" w:hanging="1091"/>
        <w:jc w:val="both"/>
        <w:rPr>
          <w:rFonts w:ascii="Times New Roman" w:hAnsi="Times New Roman"/>
          <w:sz w:val="24"/>
          <w:szCs w:val="24"/>
          <w:lang w:val="en-US"/>
        </w:rPr>
      </w:pPr>
      <w:r>
        <w:rPr>
          <w:rFonts w:ascii="Times New Roman" w:hAnsi="Times New Roman"/>
          <w:noProof/>
          <w:sz w:val="24"/>
          <w:szCs w:val="24"/>
          <w:lang w:eastAsia="tr-TR"/>
        </w:rPr>
        <w:drawing>
          <wp:inline distT="0" distB="0" distL="0" distR="0" wp14:anchorId="59CD9989" wp14:editId="34FDE3CD">
            <wp:extent cx="6120765" cy="1004787"/>
            <wp:effectExtent l="0" t="0" r="635" b="11430"/>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0765" cy="1004787"/>
                    </a:xfrm>
                    <a:prstGeom prst="rect">
                      <a:avLst/>
                    </a:prstGeom>
                    <a:noFill/>
                    <a:ln>
                      <a:noFill/>
                    </a:ln>
                  </pic:spPr>
                </pic:pic>
              </a:graphicData>
            </a:graphic>
          </wp:inline>
        </w:drawing>
      </w:r>
    </w:p>
    <w:p w14:paraId="232E34A2" w14:textId="7665BCF1" w:rsidR="0018578F" w:rsidRDefault="0018578F" w:rsidP="00861895">
      <w:pPr>
        <w:pStyle w:val="ListeParagraf"/>
        <w:spacing w:before="120" w:after="120" w:line="360" w:lineRule="auto"/>
        <w:ind w:left="851" w:hanging="1091"/>
        <w:jc w:val="both"/>
        <w:rPr>
          <w:rFonts w:ascii="Times New Roman" w:hAnsi="Times New Roman"/>
          <w:sz w:val="24"/>
          <w:szCs w:val="24"/>
          <w:lang w:val="en-US"/>
        </w:rPr>
      </w:pPr>
      <w:r>
        <w:rPr>
          <w:rFonts w:ascii="Times New Roman" w:hAnsi="Times New Roman"/>
          <w:noProof/>
          <w:sz w:val="24"/>
          <w:szCs w:val="24"/>
          <w:lang w:eastAsia="tr-TR"/>
        </w:rPr>
        <w:lastRenderedPageBreak/>
        <w:drawing>
          <wp:inline distT="0" distB="0" distL="0" distR="0" wp14:anchorId="41FFC848" wp14:editId="6C4ACBEA">
            <wp:extent cx="6436042" cy="5481955"/>
            <wp:effectExtent l="0" t="0" r="0" b="4445"/>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36122" cy="5482023"/>
                    </a:xfrm>
                    <a:prstGeom prst="rect">
                      <a:avLst/>
                    </a:prstGeom>
                    <a:noFill/>
                    <a:ln>
                      <a:noFill/>
                    </a:ln>
                  </pic:spPr>
                </pic:pic>
              </a:graphicData>
            </a:graphic>
          </wp:inline>
        </w:drawing>
      </w:r>
    </w:p>
    <w:p w14:paraId="7C40D2BA" w14:textId="77205BEA" w:rsidR="00F215BB" w:rsidRDefault="00F215BB" w:rsidP="00861895">
      <w:pPr>
        <w:pStyle w:val="ListeParagraf"/>
        <w:spacing w:before="120" w:after="120" w:line="360" w:lineRule="auto"/>
        <w:ind w:left="851" w:hanging="1091"/>
        <w:jc w:val="both"/>
        <w:rPr>
          <w:rFonts w:ascii="Times New Roman" w:hAnsi="Times New Roman"/>
          <w:sz w:val="24"/>
          <w:szCs w:val="24"/>
          <w:lang w:val="en-US"/>
        </w:rPr>
      </w:pPr>
      <w:r>
        <w:rPr>
          <w:rFonts w:ascii="Times New Roman" w:hAnsi="Times New Roman"/>
          <w:noProof/>
          <w:sz w:val="24"/>
          <w:szCs w:val="24"/>
          <w:lang w:eastAsia="tr-TR"/>
        </w:rPr>
        <w:drawing>
          <wp:inline distT="0" distB="0" distL="0" distR="0" wp14:anchorId="7FC99A72" wp14:editId="69E42155">
            <wp:extent cx="6034856" cy="2878455"/>
            <wp:effectExtent l="0" t="0" r="1079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37149" cy="2879549"/>
                    </a:xfrm>
                    <a:prstGeom prst="rect">
                      <a:avLst/>
                    </a:prstGeom>
                    <a:noFill/>
                    <a:ln>
                      <a:noFill/>
                    </a:ln>
                  </pic:spPr>
                </pic:pic>
              </a:graphicData>
            </a:graphic>
          </wp:inline>
        </w:drawing>
      </w:r>
    </w:p>
    <w:p w14:paraId="367BDE2C" w14:textId="60B8D125" w:rsidR="0018578F" w:rsidRDefault="0018578F" w:rsidP="00861895">
      <w:pPr>
        <w:pStyle w:val="ListeParagraf"/>
        <w:spacing w:before="120" w:after="120" w:line="360" w:lineRule="auto"/>
        <w:ind w:left="851" w:hanging="1091"/>
        <w:jc w:val="both"/>
        <w:rPr>
          <w:rFonts w:ascii="Times New Roman" w:hAnsi="Times New Roman"/>
          <w:sz w:val="24"/>
          <w:szCs w:val="24"/>
          <w:lang w:val="en-US"/>
        </w:rPr>
      </w:pPr>
      <w:r>
        <w:rPr>
          <w:rFonts w:ascii="Times New Roman" w:hAnsi="Times New Roman"/>
          <w:noProof/>
          <w:sz w:val="24"/>
          <w:szCs w:val="24"/>
          <w:lang w:eastAsia="tr-TR"/>
        </w:rPr>
        <w:lastRenderedPageBreak/>
        <w:drawing>
          <wp:inline distT="0" distB="0" distL="0" distR="0" wp14:anchorId="4CC15EB1" wp14:editId="7DF5A265">
            <wp:extent cx="6723477" cy="719455"/>
            <wp:effectExtent l="0" t="0" r="7620" b="0"/>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26311" cy="719758"/>
                    </a:xfrm>
                    <a:prstGeom prst="rect">
                      <a:avLst/>
                    </a:prstGeom>
                    <a:noFill/>
                    <a:ln>
                      <a:noFill/>
                    </a:ln>
                  </pic:spPr>
                </pic:pic>
              </a:graphicData>
            </a:graphic>
          </wp:inline>
        </w:drawing>
      </w:r>
    </w:p>
    <w:p w14:paraId="313EB8D2" w14:textId="75584E82" w:rsidR="00F215BB" w:rsidRDefault="00F215BB" w:rsidP="00861895">
      <w:pPr>
        <w:pStyle w:val="ListeParagraf"/>
        <w:spacing w:before="120" w:after="120" w:line="360" w:lineRule="auto"/>
        <w:ind w:left="851" w:hanging="1091"/>
        <w:jc w:val="both"/>
        <w:rPr>
          <w:rFonts w:ascii="Times New Roman" w:hAnsi="Times New Roman"/>
          <w:sz w:val="24"/>
          <w:szCs w:val="24"/>
          <w:lang w:val="en-US"/>
        </w:rPr>
      </w:pPr>
      <w:r>
        <w:rPr>
          <w:rFonts w:ascii="Times New Roman" w:hAnsi="Times New Roman"/>
          <w:noProof/>
          <w:sz w:val="24"/>
          <w:szCs w:val="24"/>
          <w:lang w:eastAsia="tr-TR"/>
        </w:rPr>
        <w:drawing>
          <wp:inline distT="0" distB="0" distL="0" distR="0" wp14:anchorId="0DF5046C" wp14:editId="37AC00E2">
            <wp:extent cx="6153785" cy="5760438"/>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54872" cy="5761456"/>
                    </a:xfrm>
                    <a:prstGeom prst="rect">
                      <a:avLst/>
                    </a:prstGeom>
                    <a:noFill/>
                    <a:ln>
                      <a:noFill/>
                    </a:ln>
                  </pic:spPr>
                </pic:pic>
              </a:graphicData>
            </a:graphic>
          </wp:inline>
        </w:drawing>
      </w:r>
    </w:p>
    <w:p w14:paraId="445751EE" w14:textId="4757CC9C" w:rsidR="00F215BB" w:rsidRDefault="00D347EF" w:rsidP="00861895">
      <w:pPr>
        <w:pStyle w:val="ListeParagraf"/>
        <w:spacing w:before="120" w:after="120" w:line="360" w:lineRule="auto"/>
        <w:ind w:left="851" w:hanging="1091"/>
        <w:jc w:val="both"/>
        <w:rPr>
          <w:rFonts w:ascii="Times New Roman" w:hAnsi="Times New Roman"/>
          <w:sz w:val="24"/>
          <w:szCs w:val="24"/>
          <w:lang w:val="en-US"/>
        </w:rPr>
      </w:pPr>
      <w:r>
        <w:rPr>
          <w:rFonts w:ascii="Times New Roman" w:hAnsi="Times New Roman"/>
          <w:noProof/>
          <w:sz w:val="24"/>
          <w:szCs w:val="24"/>
          <w:lang w:eastAsia="tr-TR"/>
        </w:rPr>
        <w:drawing>
          <wp:inline distT="0" distB="0" distL="0" distR="0" wp14:anchorId="232CB660" wp14:editId="3048ED82">
            <wp:extent cx="6293485" cy="1683711"/>
            <wp:effectExtent l="0" t="0" r="5715" b="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95303" cy="1684197"/>
                    </a:xfrm>
                    <a:prstGeom prst="rect">
                      <a:avLst/>
                    </a:prstGeom>
                    <a:noFill/>
                    <a:ln>
                      <a:noFill/>
                    </a:ln>
                  </pic:spPr>
                </pic:pic>
              </a:graphicData>
            </a:graphic>
          </wp:inline>
        </w:drawing>
      </w:r>
    </w:p>
    <w:p w14:paraId="4CC9C5F4" w14:textId="7C8F891C" w:rsidR="00796B7A" w:rsidRDefault="00796B7A" w:rsidP="00861895">
      <w:pPr>
        <w:pStyle w:val="ListeParagraf"/>
        <w:spacing w:before="120" w:after="120" w:line="360" w:lineRule="auto"/>
        <w:ind w:left="851" w:hanging="1091"/>
        <w:jc w:val="both"/>
        <w:rPr>
          <w:rFonts w:ascii="Times New Roman" w:hAnsi="Times New Roman"/>
          <w:sz w:val="24"/>
          <w:szCs w:val="24"/>
          <w:lang w:val="en-US"/>
        </w:rPr>
      </w:pPr>
      <w:r w:rsidRPr="00796B7A">
        <w:rPr>
          <w:rFonts w:ascii="Times New Roman" w:hAnsi="Times New Roman"/>
          <w:noProof/>
          <w:sz w:val="24"/>
          <w:szCs w:val="24"/>
          <w:lang w:eastAsia="tr-TR"/>
        </w:rPr>
        <w:lastRenderedPageBreak/>
        <w:drawing>
          <wp:inline distT="0" distB="0" distL="0" distR="0" wp14:anchorId="65558889" wp14:editId="624D08E7">
            <wp:extent cx="5106035" cy="3829526"/>
            <wp:effectExtent l="0" t="0" r="0" b="6350"/>
            <wp:docPr id="68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06035" cy="3829526"/>
                    </a:xfrm>
                    <a:prstGeom prst="rect">
                      <a:avLst/>
                    </a:prstGeom>
                    <a:noFill/>
                    <a:ln>
                      <a:noFill/>
                    </a:ln>
                  </pic:spPr>
                </pic:pic>
              </a:graphicData>
            </a:graphic>
          </wp:inline>
        </w:drawing>
      </w:r>
    </w:p>
    <w:p w14:paraId="3840C554" w14:textId="7DCCD367" w:rsidR="00796B7A" w:rsidRDefault="00796B7A" w:rsidP="00861895">
      <w:pPr>
        <w:pStyle w:val="ListeParagraf"/>
        <w:spacing w:before="120" w:after="120" w:line="360" w:lineRule="auto"/>
        <w:ind w:left="851" w:hanging="1091"/>
        <w:jc w:val="both"/>
        <w:rPr>
          <w:rFonts w:ascii="Times New Roman" w:hAnsi="Times New Roman"/>
          <w:sz w:val="24"/>
          <w:szCs w:val="24"/>
          <w:lang w:val="en-US"/>
        </w:rPr>
      </w:pPr>
      <w:r w:rsidRPr="00796B7A">
        <w:rPr>
          <w:rFonts w:ascii="Times New Roman" w:hAnsi="Times New Roman"/>
          <w:noProof/>
          <w:sz w:val="24"/>
          <w:szCs w:val="24"/>
          <w:lang w:eastAsia="tr-TR"/>
        </w:rPr>
        <w:drawing>
          <wp:inline distT="0" distB="0" distL="0" distR="0" wp14:anchorId="23190A1A" wp14:editId="0F668545">
            <wp:extent cx="5385435" cy="4039076"/>
            <wp:effectExtent l="0" t="0" r="0" b="0"/>
            <wp:docPr id="69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85435" cy="4039076"/>
                    </a:xfrm>
                    <a:prstGeom prst="rect">
                      <a:avLst/>
                    </a:prstGeom>
                    <a:noFill/>
                    <a:ln>
                      <a:noFill/>
                    </a:ln>
                  </pic:spPr>
                </pic:pic>
              </a:graphicData>
            </a:graphic>
          </wp:inline>
        </w:drawing>
      </w:r>
    </w:p>
    <w:p w14:paraId="6B13558C" w14:textId="7558090F" w:rsidR="00796B7A" w:rsidRDefault="00796B7A" w:rsidP="00861895">
      <w:pPr>
        <w:pStyle w:val="ListeParagraf"/>
        <w:spacing w:before="120" w:after="120" w:line="360" w:lineRule="auto"/>
        <w:ind w:left="851" w:hanging="1091"/>
        <w:jc w:val="both"/>
      </w:pPr>
      <w:r w:rsidRPr="00796B7A">
        <w:rPr>
          <w:rFonts w:ascii="Times New Roman" w:hAnsi="Times New Roman"/>
          <w:noProof/>
          <w:sz w:val="24"/>
          <w:szCs w:val="24"/>
          <w:lang w:eastAsia="tr-TR"/>
        </w:rPr>
        <w:lastRenderedPageBreak/>
        <w:drawing>
          <wp:inline distT="0" distB="0" distL="0" distR="0" wp14:anchorId="5E207E70" wp14:editId="45BB6CAE">
            <wp:extent cx="5455285" cy="4091464"/>
            <wp:effectExtent l="0" t="0" r="5715" b="0"/>
            <wp:docPr id="69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55285" cy="4091464"/>
                    </a:xfrm>
                    <a:prstGeom prst="rect">
                      <a:avLst/>
                    </a:prstGeom>
                    <a:noFill/>
                    <a:ln>
                      <a:noFill/>
                    </a:ln>
                  </pic:spPr>
                </pic:pic>
              </a:graphicData>
            </a:graphic>
          </wp:inline>
        </w:drawing>
      </w:r>
      <w:r w:rsidRPr="00796B7A">
        <w:t xml:space="preserve"> </w:t>
      </w:r>
      <w:r w:rsidRPr="00796B7A">
        <w:rPr>
          <w:rFonts w:ascii="Times New Roman" w:hAnsi="Times New Roman"/>
          <w:noProof/>
          <w:sz w:val="24"/>
          <w:szCs w:val="24"/>
          <w:lang w:eastAsia="tr-TR"/>
        </w:rPr>
        <w:drawing>
          <wp:inline distT="0" distB="0" distL="0" distR="0" wp14:anchorId="77DAA546" wp14:editId="3757C776">
            <wp:extent cx="5048885" cy="3786664"/>
            <wp:effectExtent l="0" t="0" r="5715" b="0"/>
            <wp:docPr id="69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48885" cy="3786664"/>
                    </a:xfrm>
                    <a:prstGeom prst="rect">
                      <a:avLst/>
                    </a:prstGeom>
                    <a:noFill/>
                    <a:ln>
                      <a:noFill/>
                    </a:ln>
                  </pic:spPr>
                </pic:pic>
              </a:graphicData>
            </a:graphic>
          </wp:inline>
        </w:drawing>
      </w:r>
    </w:p>
    <w:p w14:paraId="3D8BC2C6" w14:textId="5361ABE4" w:rsidR="00796B7A" w:rsidRDefault="00796B7A" w:rsidP="00861895">
      <w:pPr>
        <w:pStyle w:val="ListeParagraf"/>
        <w:spacing w:before="120" w:after="120" w:line="360" w:lineRule="auto"/>
        <w:ind w:left="851" w:hanging="1091"/>
        <w:jc w:val="both"/>
        <w:rPr>
          <w:rFonts w:ascii="Times New Roman" w:hAnsi="Times New Roman"/>
          <w:sz w:val="24"/>
          <w:szCs w:val="24"/>
          <w:lang w:val="en-US"/>
        </w:rPr>
      </w:pPr>
      <w:r w:rsidRPr="00796B7A">
        <w:rPr>
          <w:rFonts w:ascii="Times New Roman" w:hAnsi="Times New Roman"/>
          <w:noProof/>
          <w:sz w:val="24"/>
          <w:szCs w:val="24"/>
          <w:lang w:eastAsia="tr-TR"/>
        </w:rPr>
        <w:lastRenderedPageBreak/>
        <w:drawing>
          <wp:inline distT="0" distB="0" distL="0" distR="0" wp14:anchorId="10CBD714" wp14:editId="3BD62F80">
            <wp:extent cx="5455285" cy="4091464"/>
            <wp:effectExtent l="0" t="0" r="5715" b="0"/>
            <wp:docPr id="69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55487" cy="4091615"/>
                    </a:xfrm>
                    <a:prstGeom prst="rect">
                      <a:avLst/>
                    </a:prstGeom>
                    <a:noFill/>
                    <a:ln>
                      <a:noFill/>
                    </a:ln>
                  </pic:spPr>
                </pic:pic>
              </a:graphicData>
            </a:graphic>
          </wp:inline>
        </w:drawing>
      </w:r>
    </w:p>
    <w:p w14:paraId="016ACF46" w14:textId="2117DE30" w:rsidR="00796B7A" w:rsidRDefault="00796B7A" w:rsidP="00861895">
      <w:pPr>
        <w:pStyle w:val="ListeParagraf"/>
        <w:spacing w:before="120" w:after="120" w:line="360" w:lineRule="auto"/>
        <w:ind w:left="851" w:hanging="1091"/>
        <w:jc w:val="both"/>
        <w:rPr>
          <w:rFonts w:ascii="Times New Roman" w:hAnsi="Times New Roman"/>
          <w:sz w:val="24"/>
          <w:szCs w:val="24"/>
          <w:lang w:val="en-US"/>
        </w:rPr>
      </w:pPr>
      <w:r w:rsidRPr="00796B7A">
        <w:rPr>
          <w:rFonts w:ascii="Times New Roman" w:hAnsi="Times New Roman"/>
          <w:noProof/>
          <w:sz w:val="24"/>
          <w:szCs w:val="24"/>
          <w:lang w:eastAsia="tr-TR"/>
        </w:rPr>
        <w:drawing>
          <wp:inline distT="0" distB="0" distL="0" distR="0" wp14:anchorId="64618F43" wp14:editId="24FEDAB5">
            <wp:extent cx="5594985" cy="4196239"/>
            <wp:effectExtent l="0" t="0" r="0" b="0"/>
            <wp:docPr id="69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94985" cy="4196239"/>
                    </a:xfrm>
                    <a:prstGeom prst="rect">
                      <a:avLst/>
                    </a:prstGeom>
                    <a:noFill/>
                    <a:ln>
                      <a:noFill/>
                    </a:ln>
                  </pic:spPr>
                </pic:pic>
              </a:graphicData>
            </a:graphic>
          </wp:inline>
        </w:drawing>
      </w:r>
    </w:p>
    <w:p w14:paraId="64D31E61" w14:textId="3EB555FE" w:rsidR="00796B7A" w:rsidRDefault="00796B7A" w:rsidP="00861895">
      <w:pPr>
        <w:pStyle w:val="ListeParagraf"/>
        <w:spacing w:before="120" w:after="120" w:line="360" w:lineRule="auto"/>
        <w:ind w:left="851" w:hanging="1091"/>
        <w:jc w:val="both"/>
        <w:rPr>
          <w:rFonts w:ascii="Times New Roman" w:hAnsi="Times New Roman"/>
          <w:sz w:val="24"/>
          <w:szCs w:val="24"/>
          <w:lang w:val="en-US"/>
        </w:rPr>
      </w:pPr>
      <w:r w:rsidRPr="00796B7A">
        <w:rPr>
          <w:rFonts w:ascii="Times New Roman" w:hAnsi="Times New Roman"/>
          <w:noProof/>
          <w:sz w:val="24"/>
          <w:szCs w:val="24"/>
          <w:lang w:eastAsia="tr-TR"/>
        </w:rPr>
        <w:lastRenderedPageBreak/>
        <w:drawing>
          <wp:inline distT="0" distB="0" distL="0" distR="0" wp14:anchorId="0AD107AD" wp14:editId="08DCE209">
            <wp:extent cx="5315585" cy="3986689"/>
            <wp:effectExtent l="0" t="0" r="0" b="1270"/>
            <wp:docPr id="69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15585" cy="3986689"/>
                    </a:xfrm>
                    <a:prstGeom prst="rect">
                      <a:avLst/>
                    </a:prstGeom>
                    <a:noFill/>
                    <a:ln>
                      <a:noFill/>
                    </a:ln>
                  </pic:spPr>
                </pic:pic>
              </a:graphicData>
            </a:graphic>
          </wp:inline>
        </w:drawing>
      </w:r>
    </w:p>
    <w:p w14:paraId="1CD819DC" w14:textId="60F9926E" w:rsidR="00796B7A" w:rsidRDefault="00796B7A" w:rsidP="00861895">
      <w:pPr>
        <w:pStyle w:val="ListeParagraf"/>
        <w:spacing w:before="120" w:after="120" w:line="360" w:lineRule="auto"/>
        <w:ind w:left="851" w:hanging="1091"/>
        <w:jc w:val="both"/>
        <w:rPr>
          <w:rFonts w:ascii="Times New Roman" w:hAnsi="Times New Roman"/>
          <w:sz w:val="24"/>
          <w:szCs w:val="24"/>
          <w:lang w:val="en-US"/>
        </w:rPr>
      </w:pPr>
      <w:r w:rsidRPr="00796B7A">
        <w:rPr>
          <w:rFonts w:ascii="Times New Roman" w:hAnsi="Times New Roman"/>
          <w:noProof/>
          <w:sz w:val="24"/>
          <w:szCs w:val="24"/>
          <w:lang w:eastAsia="tr-TR"/>
        </w:rPr>
        <w:drawing>
          <wp:inline distT="0" distB="0" distL="0" distR="0" wp14:anchorId="4FB2162A" wp14:editId="51B299B9">
            <wp:extent cx="5664835" cy="4248626"/>
            <wp:effectExtent l="0" t="0" r="0" b="0"/>
            <wp:docPr id="69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64835" cy="4248626"/>
                    </a:xfrm>
                    <a:prstGeom prst="rect">
                      <a:avLst/>
                    </a:prstGeom>
                    <a:noFill/>
                    <a:ln>
                      <a:noFill/>
                    </a:ln>
                  </pic:spPr>
                </pic:pic>
              </a:graphicData>
            </a:graphic>
          </wp:inline>
        </w:drawing>
      </w:r>
    </w:p>
    <w:p w14:paraId="24DBB0E6" w14:textId="1B242A27" w:rsidR="00796B7A" w:rsidRDefault="00796B7A" w:rsidP="00861895">
      <w:pPr>
        <w:pStyle w:val="ListeParagraf"/>
        <w:spacing w:before="120" w:after="120" w:line="360" w:lineRule="auto"/>
        <w:ind w:left="851" w:hanging="1091"/>
        <w:jc w:val="both"/>
        <w:rPr>
          <w:rFonts w:ascii="Times New Roman" w:hAnsi="Times New Roman"/>
          <w:sz w:val="24"/>
          <w:szCs w:val="24"/>
          <w:lang w:val="en-US"/>
        </w:rPr>
      </w:pPr>
      <w:r w:rsidRPr="00796B7A">
        <w:rPr>
          <w:rFonts w:ascii="Times New Roman" w:hAnsi="Times New Roman"/>
          <w:noProof/>
          <w:sz w:val="24"/>
          <w:szCs w:val="24"/>
          <w:lang w:eastAsia="tr-TR"/>
        </w:rPr>
        <w:lastRenderedPageBreak/>
        <w:drawing>
          <wp:inline distT="0" distB="0" distL="0" distR="0" wp14:anchorId="430B2980" wp14:editId="72BEC1F8">
            <wp:extent cx="6096000" cy="4572000"/>
            <wp:effectExtent l="0" t="0" r="0" b="0"/>
            <wp:docPr id="69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2A6BA588" w14:textId="77777777" w:rsidR="000B7F41" w:rsidRDefault="000B7F41" w:rsidP="00861895">
      <w:pPr>
        <w:pStyle w:val="ListeParagraf"/>
        <w:spacing w:before="120" w:after="120" w:line="360" w:lineRule="auto"/>
        <w:ind w:left="851" w:hanging="1091"/>
        <w:jc w:val="both"/>
        <w:rPr>
          <w:rFonts w:ascii="Times New Roman" w:hAnsi="Times New Roman"/>
          <w:sz w:val="24"/>
          <w:szCs w:val="24"/>
          <w:lang w:val="en-US"/>
        </w:rPr>
      </w:pPr>
    </w:p>
    <w:p w14:paraId="7EBA0F2B" w14:textId="5E462FBE" w:rsidR="000B7F41" w:rsidRPr="000B7F41" w:rsidRDefault="000B7F41" w:rsidP="00861895">
      <w:pPr>
        <w:pStyle w:val="ListeParagraf"/>
        <w:spacing w:before="120" w:after="120" w:line="360" w:lineRule="auto"/>
        <w:ind w:left="851" w:hanging="1091"/>
        <w:jc w:val="both"/>
        <w:rPr>
          <w:rFonts w:ascii="Times New Roman" w:hAnsi="Times New Roman"/>
          <w:b/>
          <w:color w:val="FF0000"/>
          <w:sz w:val="28"/>
          <w:szCs w:val="28"/>
          <w:lang w:val="en-US"/>
        </w:rPr>
      </w:pPr>
      <w:r w:rsidRPr="000B7F41">
        <w:rPr>
          <w:rFonts w:ascii="Times New Roman" w:hAnsi="Times New Roman"/>
          <w:b/>
          <w:color w:val="FF0000"/>
          <w:sz w:val="28"/>
          <w:szCs w:val="28"/>
          <w:lang w:val="en-US"/>
        </w:rPr>
        <w:t>Inflation – Unemployment Relation and Phillips Curve</w:t>
      </w:r>
    </w:p>
    <w:p w14:paraId="78CC6BD1" w14:textId="4908D5B2" w:rsidR="00D347EF" w:rsidRDefault="00555B82" w:rsidP="00861895">
      <w:pPr>
        <w:pStyle w:val="ListeParagraf"/>
        <w:spacing w:before="120" w:after="120" w:line="360" w:lineRule="auto"/>
        <w:ind w:left="851" w:hanging="1091"/>
        <w:jc w:val="both"/>
        <w:rPr>
          <w:rFonts w:ascii="Times New Roman" w:hAnsi="Times New Roman"/>
          <w:sz w:val="24"/>
          <w:szCs w:val="24"/>
          <w:lang w:val="en-US"/>
        </w:rPr>
      </w:pPr>
      <w:r>
        <w:rPr>
          <w:rFonts w:ascii="Times New Roman" w:hAnsi="Times New Roman"/>
          <w:noProof/>
          <w:sz w:val="24"/>
          <w:szCs w:val="24"/>
          <w:lang w:eastAsia="tr-TR"/>
        </w:rPr>
        <w:drawing>
          <wp:inline distT="0" distB="0" distL="0" distR="0" wp14:anchorId="252962C3" wp14:editId="12831B72">
            <wp:extent cx="6120765" cy="3020114"/>
            <wp:effectExtent l="0" t="0" r="635" b="2540"/>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765" cy="3020114"/>
                    </a:xfrm>
                    <a:prstGeom prst="rect">
                      <a:avLst/>
                    </a:prstGeom>
                    <a:noFill/>
                    <a:ln>
                      <a:noFill/>
                    </a:ln>
                  </pic:spPr>
                </pic:pic>
              </a:graphicData>
            </a:graphic>
          </wp:inline>
        </w:drawing>
      </w:r>
    </w:p>
    <w:p w14:paraId="597318CB" w14:textId="7E72EA71" w:rsidR="00555B82" w:rsidRDefault="00555B82" w:rsidP="00861895">
      <w:pPr>
        <w:pStyle w:val="ListeParagraf"/>
        <w:spacing w:before="120" w:after="120" w:line="360" w:lineRule="auto"/>
        <w:ind w:left="851" w:hanging="1091"/>
        <w:jc w:val="both"/>
        <w:rPr>
          <w:rFonts w:ascii="Times New Roman" w:hAnsi="Times New Roman"/>
          <w:sz w:val="24"/>
          <w:szCs w:val="24"/>
          <w:lang w:val="en-US"/>
        </w:rPr>
      </w:pPr>
      <w:r>
        <w:rPr>
          <w:noProof/>
          <w:lang w:eastAsia="tr-TR"/>
        </w:rPr>
        <w:lastRenderedPageBreak/>
        <w:drawing>
          <wp:inline distT="0" distB="0" distL="0" distR="0" wp14:anchorId="1998DDB3" wp14:editId="31F1DF51">
            <wp:extent cx="6642735" cy="4084955"/>
            <wp:effectExtent l="0" t="0" r="37465" b="29845"/>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66380CED" w14:textId="77777777" w:rsidR="00555B82" w:rsidRDefault="00555B82" w:rsidP="00861895">
      <w:pPr>
        <w:pStyle w:val="ListeParagraf"/>
        <w:spacing w:before="120" w:after="120" w:line="360" w:lineRule="auto"/>
        <w:ind w:left="851" w:hanging="1091"/>
        <w:jc w:val="both"/>
        <w:rPr>
          <w:rFonts w:ascii="Times New Roman" w:hAnsi="Times New Roman"/>
          <w:sz w:val="24"/>
          <w:szCs w:val="24"/>
          <w:lang w:val="en-US"/>
        </w:rPr>
      </w:pPr>
    </w:p>
    <w:p w14:paraId="0F54CBD9" w14:textId="5467847C" w:rsidR="00555B82" w:rsidRDefault="00555B82" w:rsidP="00861895">
      <w:pPr>
        <w:pStyle w:val="ListeParagraf"/>
        <w:spacing w:before="120" w:after="120" w:line="360" w:lineRule="auto"/>
        <w:ind w:left="851" w:hanging="1091"/>
        <w:jc w:val="both"/>
        <w:rPr>
          <w:rFonts w:ascii="Times New Roman" w:hAnsi="Times New Roman"/>
          <w:sz w:val="24"/>
          <w:szCs w:val="24"/>
          <w:lang w:val="en-US"/>
        </w:rPr>
      </w:pPr>
      <w:r>
        <w:rPr>
          <w:rFonts w:ascii="Times New Roman" w:hAnsi="Times New Roman"/>
          <w:noProof/>
          <w:sz w:val="24"/>
          <w:szCs w:val="24"/>
          <w:lang w:eastAsia="tr-TR"/>
        </w:rPr>
        <w:drawing>
          <wp:inline distT="0" distB="0" distL="0" distR="0" wp14:anchorId="69273DBF" wp14:editId="0260BE0C">
            <wp:extent cx="3390900" cy="495300"/>
            <wp:effectExtent l="0" t="0" r="12700" b="12700"/>
            <wp:docPr id="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90900" cy="495300"/>
                    </a:xfrm>
                    <a:prstGeom prst="rect">
                      <a:avLst/>
                    </a:prstGeom>
                    <a:noFill/>
                    <a:ln>
                      <a:noFill/>
                    </a:ln>
                  </pic:spPr>
                </pic:pic>
              </a:graphicData>
            </a:graphic>
          </wp:inline>
        </w:drawing>
      </w:r>
    </w:p>
    <w:p w14:paraId="225276BF" w14:textId="34D0AB86" w:rsidR="00555B82" w:rsidRDefault="00555B82" w:rsidP="00861895">
      <w:pPr>
        <w:pStyle w:val="ListeParagraf"/>
        <w:spacing w:before="120" w:after="120" w:line="360" w:lineRule="auto"/>
        <w:ind w:left="851" w:hanging="1091"/>
        <w:jc w:val="both"/>
        <w:rPr>
          <w:rFonts w:ascii="Times New Roman" w:hAnsi="Times New Roman"/>
          <w:sz w:val="24"/>
          <w:szCs w:val="24"/>
          <w:lang w:val="en-US"/>
        </w:rPr>
      </w:pPr>
      <w:r>
        <w:rPr>
          <w:rFonts w:ascii="Times New Roman" w:hAnsi="Times New Roman"/>
          <w:noProof/>
          <w:sz w:val="24"/>
          <w:szCs w:val="24"/>
          <w:lang w:eastAsia="tr-TR"/>
        </w:rPr>
        <w:drawing>
          <wp:inline distT="0" distB="0" distL="0" distR="0" wp14:anchorId="32437E0E" wp14:editId="25FEA36F">
            <wp:extent cx="3162300" cy="469900"/>
            <wp:effectExtent l="0" t="0" r="12700" b="12700"/>
            <wp:docPr id="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62300" cy="469900"/>
                    </a:xfrm>
                    <a:prstGeom prst="rect">
                      <a:avLst/>
                    </a:prstGeom>
                    <a:noFill/>
                    <a:ln>
                      <a:noFill/>
                    </a:ln>
                  </pic:spPr>
                </pic:pic>
              </a:graphicData>
            </a:graphic>
          </wp:inline>
        </w:drawing>
      </w:r>
    </w:p>
    <w:p w14:paraId="2D130C48" w14:textId="0F717E4C" w:rsidR="00555B82" w:rsidRDefault="00555B82" w:rsidP="00861895">
      <w:pPr>
        <w:pStyle w:val="ListeParagraf"/>
        <w:spacing w:before="120" w:after="120" w:line="360" w:lineRule="auto"/>
        <w:ind w:left="851" w:hanging="1091"/>
        <w:jc w:val="both"/>
        <w:rPr>
          <w:rFonts w:ascii="Times New Roman" w:hAnsi="Times New Roman"/>
          <w:sz w:val="24"/>
          <w:szCs w:val="24"/>
          <w:lang w:val="en-US"/>
        </w:rPr>
      </w:pPr>
      <w:r>
        <w:rPr>
          <w:rFonts w:ascii="Times New Roman" w:hAnsi="Times New Roman"/>
          <w:noProof/>
          <w:sz w:val="24"/>
          <w:szCs w:val="24"/>
          <w:lang w:eastAsia="tr-TR"/>
        </w:rPr>
        <w:drawing>
          <wp:inline distT="0" distB="0" distL="0" distR="0" wp14:anchorId="1E316533" wp14:editId="7119EE70">
            <wp:extent cx="7223189" cy="1481455"/>
            <wp:effectExtent l="0" t="0" r="0" b="0"/>
            <wp:docPr id="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226591" cy="1482153"/>
                    </a:xfrm>
                    <a:prstGeom prst="rect">
                      <a:avLst/>
                    </a:prstGeom>
                    <a:noFill/>
                    <a:ln>
                      <a:noFill/>
                    </a:ln>
                  </pic:spPr>
                </pic:pic>
              </a:graphicData>
            </a:graphic>
          </wp:inline>
        </w:drawing>
      </w:r>
    </w:p>
    <w:p w14:paraId="0ADD3D3F" w14:textId="77777777" w:rsidR="00555B82" w:rsidRDefault="00555B82" w:rsidP="00861895">
      <w:pPr>
        <w:pStyle w:val="ListeParagraf"/>
        <w:spacing w:before="120" w:after="120" w:line="360" w:lineRule="auto"/>
        <w:ind w:left="851" w:hanging="1091"/>
        <w:jc w:val="both"/>
        <w:rPr>
          <w:rFonts w:ascii="Times New Roman" w:hAnsi="Times New Roman"/>
          <w:sz w:val="24"/>
          <w:szCs w:val="24"/>
          <w:lang w:val="en-US"/>
        </w:rPr>
      </w:pPr>
    </w:p>
    <w:p w14:paraId="6483456B" w14:textId="6C8C9E5A" w:rsidR="00555B82" w:rsidRDefault="000A1144" w:rsidP="00861895">
      <w:pPr>
        <w:pStyle w:val="ListeParagraf"/>
        <w:spacing w:before="120" w:after="120" w:line="360" w:lineRule="auto"/>
        <w:ind w:left="851" w:hanging="1091"/>
        <w:jc w:val="both"/>
        <w:rPr>
          <w:rFonts w:ascii="Times New Roman" w:hAnsi="Times New Roman"/>
          <w:sz w:val="24"/>
          <w:szCs w:val="24"/>
          <w:lang w:val="en-US"/>
        </w:rPr>
      </w:pPr>
      <w:r>
        <w:rPr>
          <w:rFonts w:ascii="Times New Roman" w:hAnsi="Times New Roman"/>
          <w:noProof/>
          <w:sz w:val="24"/>
          <w:szCs w:val="24"/>
          <w:lang w:eastAsia="tr-TR"/>
        </w:rPr>
        <w:lastRenderedPageBreak/>
        <w:drawing>
          <wp:inline distT="0" distB="0" distL="0" distR="0" wp14:anchorId="023A95F6" wp14:editId="3633ECFD">
            <wp:extent cx="7142845" cy="5710555"/>
            <wp:effectExtent l="0" t="0" r="0" b="4445"/>
            <wp:docPr id="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143288" cy="5710909"/>
                    </a:xfrm>
                    <a:prstGeom prst="rect">
                      <a:avLst/>
                    </a:prstGeom>
                    <a:noFill/>
                    <a:ln>
                      <a:noFill/>
                    </a:ln>
                  </pic:spPr>
                </pic:pic>
              </a:graphicData>
            </a:graphic>
          </wp:inline>
        </w:drawing>
      </w:r>
    </w:p>
    <w:p w14:paraId="7A22E1BC" w14:textId="77777777" w:rsidR="000A1144" w:rsidRDefault="000A1144" w:rsidP="00861895">
      <w:pPr>
        <w:pStyle w:val="ListeParagraf"/>
        <w:spacing w:before="120" w:after="120" w:line="360" w:lineRule="auto"/>
        <w:ind w:left="851" w:hanging="1091"/>
        <w:jc w:val="both"/>
        <w:rPr>
          <w:rFonts w:ascii="Times New Roman" w:hAnsi="Times New Roman"/>
          <w:sz w:val="24"/>
          <w:szCs w:val="24"/>
          <w:lang w:val="en-US"/>
        </w:rPr>
      </w:pPr>
    </w:p>
    <w:p w14:paraId="06AE2F27" w14:textId="77777777" w:rsidR="000A1144" w:rsidRDefault="000A1144" w:rsidP="00861895">
      <w:pPr>
        <w:pStyle w:val="ListeParagraf"/>
        <w:spacing w:before="120" w:after="120" w:line="360" w:lineRule="auto"/>
        <w:ind w:left="851" w:hanging="1091"/>
        <w:jc w:val="both"/>
        <w:rPr>
          <w:rFonts w:ascii="Times New Roman" w:hAnsi="Times New Roman"/>
          <w:sz w:val="24"/>
          <w:szCs w:val="24"/>
          <w:lang w:val="en-US"/>
        </w:rPr>
      </w:pPr>
    </w:p>
    <w:p w14:paraId="63539A39" w14:textId="77777777" w:rsidR="000A1144" w:rsidRDefault="000A1144" w:rsidP="00861895">
      <w:pPr>
        <w:pStyle w:val="ListeParagraf"/>
        <w:spacing w:before="120" w:after="120" w:line="360" w:lineRule="auto"/>
        <w:ind w:left="851" w:hanging="1091"/>
        <w:jc w:val="both"/>
        <w:rPr>
          <w:rFonts w:ascii="Times New Roman" w:hAnsi="Times New Roman"/>
          <w:sz w:val="24"/>
          <w:szCs w:val="24"/>
          <w:lang w:val="en-US"/>
        </w:rPr>
      </w:pPr>
    </w:p>
    <w:p w14:paraId="273ADBDE" w14:textId="3DABE648" w:rsidR="000A1144" w:rsidRDefault="000A1144" w:rsidP="00861895">
      <w:pPr>
        <w:pStyle w:val="ListeParagraf"/>
        <w:spacing w:before="120" w:after="120" w:line="360" w:lineRule="auto"/>
        <w:ind w:left="851" w:hanging="1091"/>
        <w:jc w:val="both"/>
        <w:rPr>
          <w:rFonts w:ascii="Times New Roman" w:hAnsi="Times New Roman"/>
          <w:sz w:val="24"/>
          <w:szCs w:val="24"/>
          <w:lang w:val="en-US"/>
        </w:rPr>
      </w:pPr>
      <w:r>
        <w:rPr>
          <w:rFonts w:ascii="Times New Roman" w:hAnsi="Times New Roman"/>
          <w:noProof/>
          <w:sz w:val="24"/>
          <w:szCs w:val="24"/>
          <w:lang w:eastAsia="tr-TR"/>
        </w:rPr>
        <w:drawing>
          <wp:inline distT="0" distB="0" distL="0" distR="0" wp14:anchorId="01A0E341" wp14:editId="42E7476D">
            <wp:extent cx="2476500" cy="304800"/>
            <wp:effectExtent l="0" t="0" r="12700" b="0"/>
            <wp:docPr id="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76500" cy="304800"/>
                    </a:xfrm>
                    <a:prstGeom prst="rect">
                      <a:avLst/>
                    </a:prstGeom>
                    <a:noFill/>
                    <a:ln>
                      <a:noFill/>
                    </a:ln>
                  </pic:spPr>
                </pic:pic>
              </a:graphicData>
            </a:graphic>
          </wp:inline>
        </w:drawing>
      </w:r>
    </w:p>
    <w:p w14:paraId="1950593F" w14:textId="437C7563" w:rsidR="000A1144" w:rsidRDefault="000A1144" w:rsidP="00861895">
      <w:pPr>
        <w:pStyle w:val="ListeParagraf"/>
        <w:spacing w:before="120" w:after="120" w:line="360" w:lineRule="auto"/>
        <w:ind w:left="851" w:hanging="1091"/>
        <w:jc w:val="both"/>
        <w:rPr>
          <w:rFonts w:ascii="Times New Roman" w:hAnsi="Times New Roman"/>
          <w:sz w:val="24"/>
          <w:szCs w:val="24"/>
          <w:lang w:val="en-US"/>
        </w:rPr>
      </w:pPr>
      <w:r>
        <w:rPr>
          <w:rFonts w:ascii="Times New Roman" w:hAnsi="Times New Roman"/>
          <w:noProof/>
          <w:sz w:val="24"/>
          <w:szCs w:val="24"/>
          <w:lang w:eastAsia="tr-TR"/>
        </w:rPr>
        <w:lastRenderedPageBreak/>
        <w:drawing>
          <wp:inline distT="0" distB="0" distL="0" distR="0" wp14:anchorId="43DB9447" wp14:editId="35709C9C">
            <wp:extent cx="6638659" cy="2345055"/>
            <wp:effectExtent l="0" t="0" r="0" b="0"/>
            <wp:docPr id="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40419" cy="2345677"/>
                    </a:xfrm>
                    <a:prstGeom prst="rect">
                      <a:avLst/>
                    </a:prstGeom>
                    <a:noFill/>
                    <a:ln>
                      <a:noFill/>
                    </a:ln>
                  </pic:spPr>
                </pic:pic>
              </a:graphicData>
            </a:graphic>
          </wp:inline>
        </w:drawing>
      </w:r>
    </w:p>
    <w:p w14:paraId="3C34DA26" w14:textId="5E0B6FC7" w:rsidR="000A1144" w:rsidRDefault="00A120E6" w:rsidP="00861895">
      <w:pPr>
        <w:pStyle w:val="ListeParagraf"/>
        <w:spacing w:before="120" w:after="120" w:line="360" w:lineRule="auto"/>
        <w:ind w:left="851" w:hanging="1091"/>
        <w:jc w:val="both"/>
        <w:rPr>
          <w:rFonts w:ascii="Times New Roman" w:hAnsi="Times New Roman"/>
          <w:sz w:val="24"/>
          <w:szCs w:val="24"/>
          <w:lang w:val="en-US"/>
        </w:rPr>
      </w:pPr>
      <w:r>
        <w:rPr>
          <w:rFonts w:ascii="Times New Roman" w:hAnsi="Times New Roman"/>
          <w:noProof/>
          <w:sz w:val="24"/>
          <w:szCs w:val="24"/>
          <w:lang w:eastAsia="tr-TR"/>
        </w:rPr>
        <w:drawing>
          <wp:inline distT="0" distB="0" distL="0" distR="0" wp14:anchorId="59F7218D" wp14:editId="7AD178C1">
            <wp:extent cx="6975423" cy="6053455"/>
            <wp:effectExtent l="0" t="0" r="10160" b="0"/>
            <wp:docPr id="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976258" cy="6054180"/>
                    </a:xfrm>
                    <a:prstGeom prst="rect">
                      <a:avLst/>
                    </a:prstGeom>
                    <a:noFill/>
                    <a:ln>
                      <a:noFill/>
                    </a:ln>
                  </pic:spPr>
                </pic:pic>
              </a:graphicData>
            </a:graphic>
          </wp:inline>
        </w:drawing>
      </w:r>
    </w:p>
    <w:p w14:paraId="71C69A08" w14:textId="3C5E9A5F" w:rsidR="006C70FF" w:rsidRDefault="006C70FF" w:rsidP="00861895">
      <w:pPr>
        <w:pStyle w:val="ListeParagraf"/>
        <w:spacing w:before="120" w:after="120" w:line="360" w:lineRule="auto"/>
        <w:ind w:left="851" w:hanging="1091"/>
        <w:jc w:val="both"/>
        <w:rPr>
          <w:rFonts w:ascii="Times New Roman" w:hAnsi="Times New Roman"/>
          <w:sz w:val="24"/>
          <w:szCs w:val="24"/>
          <w:lang w:val="en-US"/>
        </w:rPr>
      </w:pPr>
      <w:r>
        <w:rPr>
          <w:rFonts w:ascii="Times New Roman" w:hAnsi="Times New Roman"/>
          <w:noProof/>
          <w:sz w:val="24"/>
          <w:szCs w:val="24"/>
          <w:lang w:eastAsia="tr-TR"/>
        </w:rPr>
        <w:lastRenderedPageBreak/>
        <w:drawing>
          <wp:inline distT="0" distB="0" distL="0" distR="0" wp14:anchorId="42968FAB" wp14:editId="3B415781">
            <wp:extent cx="6897472" cy="6967855"/>
            <wp:effectExtent l="0" t="0" r="11430" b="0"/>
            <wp:docPr id="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97725" cy="6968111"/>
                    </a:xfrm>
                    <a:prstGeom prst="rect">
                      <a:avLst/>
                    </a:prstGeom>
                    <a:noFill/>
                    <a:ln>
                      <a:noFill/>
                    </a:ln>
                  </pic:spPr>
                </pic:pic>
              </a:graphicData>
            </a:graphic>
          </wp:inline>
        </w:drawing>
      </w:r>
    </w:p>
    <w:p w14:paraId="17591518" w14:textId="3A0E8D94" w:rsidR="00A120E6" w:rsidRDefault="00A120E6" w:rsidP="00861895">
      <w:pPr>
        <w:pStyle w:val="ListeParagraf"/>
        <w:spacing w:before="120" w:after="120" w:line="360" w:lineRule="auto"/>
        <w:ind w:left="851" w:hanging="1091"/>
        <w:jc w:val="both"/>
        <w:rPr>
          <w:rFonts w:ascii="Times New Roman" w:hAnsi="Times New Roman"/>
          <w:sz w:val="24"/>
          <w:szCs w:val="24"/>
          <w:lang w:val="en-US"/>
        </w:rPr>
      </w:pPr>
      <w:r>
        <w:rPr>
          <w:rFonts w:ascii="Times New Roman" w:hAnsi="Times New Roman"/>
          <w:noProof/>
          <w:sz w:val="24"/>
          <w:szCs w:val="24"/>
          <w:lang w:eastAsia="tr-TR"/>
        </w:rPr>
        <w:lastRenderedPageBreak/>
        <w:drawing>
          <wp:inline distT="0" distB="0" distL="0" distR="0" wp14:anchorId="31BB5162" wp14:editId="168DAD57">
            <wp:extent cx="6120765" cy="4610344"/>
            <wp:effectExtent l="0" t="0" r="635" b="12700"/>
            <wp:docPr id="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0765" cy="4610344"/>
                    </a:xfrm>
                    <a:prstGeom prst="rect">
                      <a:avLst/>
                    </a:prstGeom>
                    <a:noFill/>
                    <a:ln>
                      <a:noFill/>
                    </a:ln>
                  </pic:spPr>
                </pic:pic>
              </a:graphicData>
            </a:graphic>
          </wp:inline>
        </w:drawing>
      </w:r>
    </w:p>
    <w:p w14:paraId="27CEC8AD" w14:textId="06129F14" w:rsidR="006C70FF" w:rsidRDefault="006C70FF" w:rsidP="00861895">
      <w:pPr>
        <w:pStyle w:val="ListeParagraf"/>
        <w:spacing w:before="120" w:after="120" w:line="360" w:lineRule="auto"/>
        <w:ind w:left="851" w:hanging="1091"/>
        <w:jc w:val="both"/>
        <w:rPr>
          <w:rFonts w:ascii="Times New Roman" w:hAnsi="Times New Roman"/>
          <w:sz w:val="24"/>
          <w:szCs w:val="24"/>
          <w:lang w:val="en-US"/>
        </w:rPr>
      </w:pPr>
      <w:r>
        <w:rPr>
          <w:noProof/>
          <w:lang w:eastAsia="tr-TR"/>
        </w:rPr>
        <w:drawing>
          <wp:inline distT="0" distB="0" distL="0" distR="0" wp14:anchorId="017ADAB4" wp14:editId="5083968D">
            <wp:extent cx="6293485" cy="3513455"/>
            <wp:effectExtent l="0" t="0" r="31115" b="17145"/>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69F943F7" w14:textId="77777777" w:rsidR="00875FC5" w:rsidRDefault="00875FC5" w:rsidP="00875FC5">
      <w:r>
        <w:rPr>
          <w:noProof/>
          <w:lang w:eastAsia="tr-TR"/>
        </w:rPr>
        <w:lastRenderedPageBreak/>
        <w:drawing>
          <wp:inline distT="0" distB="0" distL="0" distR="0" wp14:anchorId="7F45381B" wp14:editId="1D865ADF">
            <wp:extent cx="4487113" cy="3373058"/>
            <wp:effectExtent l="19050" t="0" r="8687"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95" cstate="print"/>
                    <a:srcRect/>
                    <a:stretch>
                      <a:fillRect/>
                    </a:stretch>
                  </pic:blipFill>
                  <pic:spPr bwMode="auto">
                    <a:xfrm>
                      <a:off x="0" y="0"/>
                      <a:ext cx="4489694" cy="3374998"/>
                    </a:xfrm>
                    <a:prstGeom prst="rect">
                      <a:avLst/>
                    </a:prstGeom>
                    <a:noFill/>
                    <a:ln w="9525">
                      <a:noFill/>
                      <a:miter lim="800000"/>
                      <a:headEnd/>
                      <a:tailEnd/>
                    </a:ln>
                  </pic:spPr>
                </pic:pic>
              </a:graphicData>
            </a:graphic>
          </wp:inline>
        </w:drawing>
      </w:r>
    </w:p>
    <w:p w14:paraId="1AB1420F" w14:textId="77777777" w:rsidR="00875FC5" w:rsidRDefault="00875FC5" w:rsidP="00875FC5">
      <w:r>
        <w:rPr>
          <w:noProof/>
          <w:lang w:eastAsia="tr-TR"/>
        </w:rPr>
        <w:drawing>
          <wp:inline distT="0" distB="0" distL="0" distR="0" wp14:anchorId="4658E89D" wp14:editId="5BE0B370">
            <wp:extent cx="4557395" cy="3430905"/>
            <wp:effectExtent l="1905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96" cstate="print"/>
                    <a:srcRect/>
                    <a:stretch>
                      <a:fillRect/>
                    </a:stretch>
                  </pic:blipFill>
                  <pic:spPr bwMode="auto">
                    <a:xfrm>
                      <a:off x="0" y="0"/>
                      <a:ext cx="4557395" cy="3430905"/>
                    </a:xfrm>
                    <a:prstGeom prst="rect">
                      <a:avLst/>
                    </a:prstGeom>
                    <a:noFill/>
                    <a:ln w="9525">
                      <a:noFill/>
                      <a:miter lim="800000"/>
                      <a:headEnd/>
                      <a:tailEnd/>
                    </a:ln>
                  </pic:spPr>
                </pic:pic>
              </a:graphicData>
            </a:graphic>
          </wp:inline>
        </w:drawing>
      </w:r>
    </w:p>
    <w:p w14:paraId="4AB3B6F3" w14:textId="772C8278" w:rsidR="00875FC5" w:rsidRDefault="00875FC5" w:rsidP="00875FC5">
      <w:r>
        <w:rPr>
          <w:noProof/>
          <w:lang w:eastAsia="tr-TR"/>
        </w:rPr>
        <w:lastRenderedPageBreak/>
        <w:drawing>
          <wp:inline distT="0" distB="0" distL="0" distR="0" wp14:anchorId="5650B8D0" wp14:editId="71CED754">
            <wp:extent cx="4557395" cy="3430905"/>
            <wp:effectExtent l="1905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97" cstate="print"/>
                    <a:srcRect/>
                    <a:stretch>
                      <a:fillRect/>
                    </a:stretch>
                  </pic:blipFill>
                  <pic:spPr bwMode="auto">
                    <a:xfrm>
                      <a:off x="0" y="0"/>
                      <a:ext cx="4557395" cy="3430905"/>
                    </a:xfrm>
                    <a:prstGeom prst="rect">
                      <a:avLst/>
                    </a:prstGeom>
                    <a:noFill/>
                    <a:ln w="9525">
                      <a:noFill/>
                      <a:miter lim="800000"/>
                      <a:headEnd/>
                      <a:tailEnd/>
                    </a:ln>
                  </pic:spPr>
                </pic:pic>
              </a:graphicData>
            </a:graphic>
          </wp:inline>
        </w:drawing>
      </w:r>
    </w:p>
    <w:p w14:paraId="6B7E664F" w14:textId="77777777" w:rsidR="00875FC5" w:rsidRDefault="00875FC5" w:rsidP="00875FC5"/>
    <w:tbl>
      <w:tblPr>
        <w:tblW w:w="4217" w:type="dxa"/>
        <w:tblInd w:w="58" w:type="dxa"/>
        <w:tblCellMar>
          <w:left w:w="70" w:type="dxa"/>
          <w:right w:w="70" w:type="dxa"/>
        </w:tblCellMar>
        <w:tblLook w:val="04A0" w:firstRow="1" w:lastRow="0" w:firstColumn="1" w:lastColumn="0" w:noHBand="0" w:noVBand="1"/>
      </w:tblPr>
      <w:tblGrid>
        <w:gridCol w:w="1199"/>
        <w:gridCol w:w="852"/>
        <w:gridCol w:w="796"/>
        <w:gridCol w:w="574"/>
        <w:gridCol w:w="796"/>
      </w:tblGrid>
      <w:tr w:rsidR="00875FC5" w:rsidRPr="00A6735F" w14:paraId="27D76EA8" w14:textId="77777777" w:rsidTr="00875FC5">
        <w:trPr>
          <w:trHeight w:val="209"/>
        </w:trPr>
        <w:tc>
          <w:tcPr>
            <w:tcW w:w="1199" w:type="dxa"/>
            <w:tcBorders>
              <w:top w:val="nil"/>
              <w:left w:val="nil"/>
              <w:bottom w:val="nil"/>
              <w:right w:val="nil"/>
            </w:tcBorders>
            <w:shd w:val="clear" w:color="000000" w:fill="FFFF99"/>
            <w:noWrap/>
            <w:vAlign w:val="bottom"/>
            <w:hideMark/>
          </w:tcPr>
          <w:p w14:paraId="6B27E353" w14:textId="77777777" w:rsidR="00875FC5" w:rsidRPr="00A6735F" w:rsidRDefault="00875FC5" w:rsidP="00875FC5">
            <w:pPr>
              <w:spacing w:after="0" w:line="240" w:lineRule="auto"/>
              <w:rPr>
                <w:rFonts w:ascii="Arial" w:eastAsia="Times New Roman" w:hAnsi="Arial" w:cs="Arial"/>
                <w:b/>
                <w:bCs/>
                <w:sz w:val="20"/>
                <w:szCs w:val="20"/>
                <w:lang w:eastAsia="tr-TR"/>
              </w:rPr>
            </w:pPr>
            <w:r w:rsidRPr="00A6735F">
              <w:rPr>
                <w:rFonts w:ascii="Arial" w:eastAsia="Times New Roman" w:hAnsi="Arial" w:cs="Arial"/>
                <w:b/>
                <w:bCs/>
                <w:sz w:val="20"/>
                <w:szCs w:val="20"/>
                <w:lang w:eastAsia="tr-TR"/>
              </w:rPr>
              <w:t>Okun'sLaw</w:t>
            </w:r>
          </w:p>
        </w:tc>
        <w:tc>
          <w:tcPr>
            <w:tcW w:w="852" w:type="dxa"/>
            <w:tcBorders>
              <w:top w:val="nil"/>
              <w:left w:val="nil"/>
              <w:bottom w:val="nil"/>
              <w:right w:val="nil"/>
            </w:tcBorders>
            <w:shd w:val="clear" w:color="000000" w:fill="CCFFCC"/>
            <w:noWrap/>
            <w:vAlign w:val="bottom"/>
            <w:hideMark/>
          </w:tcPr>
          <w:p w14:paraId="7448E674" w14:textId="77777777" w:rsidR="00875FC5" w:rsidRPr="00A6735F" w:rsidRDefault="00875FC5" w:rsidP="00875FC5">
            <w:pPr>
              <w:spacing w:after="0" w:line="240" w:lineRule="auto"/>
              <w:rPr>
                <w:rFonts w:ascii="Arial" w:eastAsia="Times New Roman" w:hAnsi="Arial" w:cs="Arial"/>
                <w:b/>
                <w:bCs/>
                <w:sz w:val="20"/>
                <w:szCs w:val="20"/>
                <w:lang w:eastAsia="tr-TR"/>
              </w:rPr>
            </w:pPr>
            <w:r w:rsidRPr="00A6735F">
              <w:rPr>
                <w:rFonts w:ascii="Arial" w:eastAsia="Times New Roman" w:hAnsi="Arial" w:cs="Arial"/>
                <w:b/>
                <w:bCs/>
                <w:sz w:val="20"/>
                <w:szCs w:val="20"/>
                <w:lang w:eastAsia="tr-TR"/>
              </w:rPr>
              <w:t>Türkiye</w:t>
            </w:r>
          </w:p>
        </w:tc>
        <w:tc>
          <w:tcPr>
            <w:tcW w:w="796" w:type="dxa"/>
            <w:tcBorders>
              <w:top w:val="nil"/>
              <w:left w:val="nil"/>
              <w:bottom w:val="nil"/>
              <w:right w:val="nil"/>
            </w:tcBorders>
            <w:shd w:val="clear" w:color="000000" w:fill="CCFFCC"/>
            <w:noWrap/>
            <w:vAlign w:val="bottom"/>
            <w:hideMark/>
          </w:tcPr>
          <w:p w14:paraId="2BBDE15C" w14:textId="77777777" w:rsidR="00875FC5" w:rsidRPr="00A6735F" w:rsidRDefault="00875FC5" w:rsidP="00875FC5">
            <w:pPr>
              <w:spacing w:after="0" w:line="240" w:lineRule="auto"/>
              <w:rPr>
                <w:rFonts w:ascii="Arial" w:eastAsia="Times New Roman" w:hAnsi="Arial" w:cs="Arial"/>
                <w:b/>
                <w:bCs/>
                <w:sz w:val="20"/>
                <w:szCs w:val="20"/>
                <w:lang w:eastAsia="tr-TR"/>
              </w:rPr>
            </w:pPr>
            <w:r w:rsidRPr="00A6735F">
              <w:rPr>
                <w:rFonts w:ascii="Arial" w:eastAsia="Times New Roman" w:hAnsi="Arial" w:cs="Arial"/>
                <w:b/>
                <w:bCs/>
                <w:sz w:val="20"/>
                <w:szCs w:val="20"/>
                <w:lang w:eastAsia="tr-TR"/>
              </w:rPr>
              <w:t> </w:t>
            </w:r>
          </w:p>
        </w:tc>
        <w:tc>
          <w:tcPr>
            <w:tcW w:w="574" w:type="dxa"/>
            <w:tcBorders>
              <w:top w:val="nil"/>
              <w:left w:val="nil"/>
              <w:bottom w:val="nil"/>
              <w:right w:val="nil"/>
            </w:tcBorders>
            <w:shd w:val="clear" w:color="000000" w:fill="99CCFF"/>
            <w:noWrap/>
            <w:vAlign w:val="bottom"/>
            <w:hideMark/>
          </w:tcPr>
          <w:p w14:paraId="2E7B4B95" w14:textId="77777777" w:rsidR="00875FC5" w:rsidRPr="00A6735F" w:rsidRDefault="00875FC5" w:rsidP="00875FC5">
            <w:pPr>
              <w:spacing w:after="0" w:line="240" w:lineRule="auto"/>
              <w:rPr>
                <w:rFonts w:ascii="Arial" w:eastAsia="Times New Roman" w:hAnsi="Arial" w:cs="Arial"/>
                <w:b/>
                <w:bCs/>
                <w:sz w:val="20"/>
                <w:szCs w:val="20"/>
                <w:lang w:eastAsia="tr-TR"/>
              </w:rPr>
            </w:pPr>
            <w:r w:rsidRPr="00A6735F">
              <w:rPr>
                <w:rFonts w:ascii="Arial" w:eastAsia="Times New Roman" w:hAnsi="Arial" w:cs="Arial"/>
                <w:b/>
                <w:bCs/>
                <w:sz w:val="20"/>
                <w:szCs w:val="20"/>
                <w:lang w:eastAsia="tr-TR"/>
              </w:rPr>
              <w:t>USA</w:t>
            </w:r>
          </w:p>
        </w:tc>
        <w:tc>
          <w:tcPr>
            <w:tcW w:w="796" w:type="dxa"/>
            <w:tcBorders>
              <w:top w:val="nil"/>
              <w:left w:val="nil"/>
              <w:bottom w:val="nil"/>
              <w:right w:val="nil"/>
            </w:tcBorders>
            <w:shd w:val="clear" w:color="000000" w:fill="99CCFF"/>
            <w:noWrap/>
            <w:vAlign w:val="bottom"/>
            <w:hideMark/>
          </w:tcPr>
          <w:p w14:paraId="4B0F5FB5" w14:textId="77777777" w:rsidR="00875FC5" w:rsidRPr="00A6735F" w:rsidRDefault="00875FC5" w:rsidP="00875FC5">
            <w:pPr>
              <w:spacing w:after="0" w:line="240" w:lineRule="auto"/>
              <w:rPr>
                <w:rFonts w:ascii="Arial" w:eastAsia="Times New Roman" w:hAnsi="Arial" w:cs="Arial"/>
                <w:b/>
                <w:bCs/>
                <w:sz w:val="20"/>
                <w:szCs w:val="20"/>
                <w:lang w:eastAsia="tr-TR"/>
              </w:rPr>
            </w:pPr>
            <w:r w:rsidRPr="00A6735F">
              <w:rPr>
                <w:rFonts w:ascii="Arial" w:eastAsia="Times New Roman" w:hAnsi="Arial" w:cs="Arial"/>
                <w:b/>
                <w:bCs/>
                <w:sz w:val="20"/>
                <w:szCs w:val="20"/>
                <w:lang w:eastAsia="tr-TR"/>
              </w:rPr>
              <w:t> </w:t>
            </w:r>
          </w:p>
        </w:tc>
      </w:tr>
      <w:tr w:rsidR="00875FC5" w:rsidRPr="00A6735F" w14:paraId="16708EA9" w14:textId="77777777" w:rsidTr="00875FC5">
        <w:trPr>
          <w:trHeight w:val="221"/>
        </w:trPr>
        <w:tc>
          <w:tcPr>
            <w:tcW w:w="1199" w:type="dxa"/>
            <w:tcBorders>
              <w:top w:val="nil"/>
              <w:left w:val="nil"/>
              <w:bottom w:val="nil"/>
              <w:right w:val="nil"/>
            </w:tcBorders>
            <w:shd w:val="clear" w:color="000000" w:fill="FFFF99"/>
            <w:noWrap/>
            <w:vAlign w:val="bottom"/>
            <w:hideMark/>
          </w:tcPr>
          <w:p w14:paraId="0EBCFCF3" w14:textId="77777777" w:rsidR="00875FC5" w:rsidRPr="00A6735F" w:rsidRDefault="00875FC5" w:rsidP="00875FC5">
            <w:pPr>
              <w:spacing w:after="0" w:line="240" w:lineRule="auto"/>
              <w:rPr>
                <w:rFonts w:ascii="Arial" w:eastAsia="Times New Roman" w:hAnsi="Arial" w:cs="Arial"/>
                <w:sz w:val="20"/>
                <w:szCs w:val="20"/>
                <w:lang w:eastAsia="tr-TR"/>
              </w:rPr>
            </w:pPr>
            <w:r w:rsidRPr="00A6735F">
              <w:rPr>
                <w:rFonts w:ascii="Arial" w:eastAsia="Times New Roman" w:hAnsi="Arial" w:cs="Arial"/>
                <w:sz w:val="20"/>
                <w:szCs w:val="20"/>
                <w:lang w:eastAsia="tr-TR"/>
              </w:rPr>
              <w:t> </w:t>
            </w:r>
          </w:p>
        </w:tc>
        <w:tc>
          <w:tcPr>
            <w:tcW w:w="852" w:type="dxa"/>
            <w:tcBorders>
              <w:top w:val="single" w:sz="12" w:space="0" w:color="auto"/>
              <w:left w:val="single" w:sz="12" w:space="0" w:color="auto"/>
              <w:bottom w:val="single" w:sz="12" w:space="0" w:color="auto"/>
              <w:right w:val="single" w:sz="12" w:space="0" w:color="auto"/>
            </w:tcBorders>
            <w:shd w:val="clear" w:color="000000" w:fill="CCFFCC"/>
            <w:noWrap/>
            <w:vAlign w:val="bottom"/>
            <w:hideMark/>
          </w:tcPr>
          <w:p w14:paraId="0340A88F" w14:textId="77777777" w:rsidR="00875FC5" w:rsidRPr="00A6735F" w:rsidRDefault="00875FC5" w:rsidP="00875FC5">
            <w:pPr>
              <w:spacing w:after="0" w:line="240" w:lineRule="auto"/>
              <w:rPr>
                <w:rFonts w:ascii="Arial" w:eastAsia="Times New Roman" w:hAnsi="Arial" w:cs="Arial"/>
                <w:b/>
                <w:bCs/>
                <w:sz w:val="20"/>
                <w:szCs w:val="20"/>
                <w:lang w:eastAsia="tr-TR"/>
              </w:rPr>
            </w:pPr>
            <w:r w:rsidRPr="00A6735F">
              <w:rPr>
                <w:rFonts w:ascii="Arial" w:eastAsia="Times New Roman" w:hAnsi="Arial" w:cs="Arial"/>
                <w:b/>
                <w:bCs/>
                <w:sz w:val="20"/>
                <w:szCs w:val="20"/>
                <w:lang w:eastAsia="tr-TR"/>
              </w:rPr>
              <w:t>GDP grw</w:t>
            </w:r>
          </w:p>
        </w:tc>
        <w:tc>
          <w:tcPr>
            <w:tcW w:w="796" w:type="dxa"/>
            <w:tcBorders>
              <w:top w:val="single" w:sz="12" w:space="0" w:color="auto"/>
              <w:left w:val="nil"/>
              <w:bottom w:val="single" w:sz="12" w:space="0" w:color="auto"/>
              <w:right w:val="single" w:sz="12" w:space="0" w:color="auto"/>
            </w:tcBorders>
            <w:shd w:val="clear" w:color="000000" w:fill="CCFFCC"/>
            <w:noWrap/>
            <w:vAlign w:val="bottom"/>
            <w:hideMark/>
          </w:tcPr>
          <w:p w14:paraId="628F24DA" w14:textId="77777777" w:rsidR="00875FC5" w:rsidRPr="00A6735F" w:rsidRDefault="00875FC5" w:rsidP="00875FC5">
            <w:pPr>
              <w:spacing w:after="0" w:line="240" w:lineRule="auto"/>
              <w:rPr>
                <w:rFonts w:ascii="Arial" w:eastAsia="Times New Roman" w:hAnsi="Arial" w:cs="Arial"/>
                <w:b/>
                <w:bCs/>
                <w:sz w:val="20"/>
                <w:szCs w:val="20"/>
                <w:lang w:eastAsia="tr-TR"/>
              </w:rPr>
            </w:pPr>
            <w:r w:rsidRPr="00A6735F">
              <w:rPr>
                <w:rFonts w:ascii="Arial" w:eastAsia="Times New Roman" w:hAnsi="Arial" w:cs="Arial"/>
                <w:b/>
                <w:bCs/>
                <w:sz w:val="20"/>
                <w:szCs w:val="20"/>
                <w:lang w:eastAsia="tr-TR"/>
              </w:rPr>
              <w:t>unemp rate</w:t>
            </w:r>
          </w:p>
        </w:tc>
        <w:tc>
          <w:tcPr>
            <w:tcW w:w="574" w:type="dxa"/>
            <w:tcBorders>
              <w:top w:val="single" w:sz="12" w:space="0" w:color="auto"/>
              <w:left w:val="nil"/>
              <w:bottom w:val="single" w:sz="12" w:space="0" w:color="auto"/>
              <w:right w:val="single" w:sz="12" w:space="0" w:color="auto"/>
            </w:tcBorders>
            <w:shd w:val="clear" w:color="000000" w:fill="99CCFF"/>
            <w:noWrap/>
            <w:vAlign w:val="bottom"/>
            <w:hideMark/>
          </w:tcPr>
          <w:p w14:paraId="2885B42A" w14:textId="77777777" w:rsidR="00875FC5" w:rsidRPr="00A6735F" w:rsidRDefault="00875FC5" w:rsidP="00875FC5">
            <w:pPr>
              <w:spacing w:after="0" w:line="240" w:lineRule="auto"/>
              <w:rPr>
                <w:rFonts w:ascii="Arial" w:eastAsia="Times New Roman" w:hAnsi="Arial" w:cs="Arial"/>
                <w:b/>
                <w:bCs/>
                <w:sz w:val="20"/>
                <w:szCs w:val="20"/>
                <w:lang w:eastAsia="tr-TR"/>
              </w:rPr>
            </w:pPr>
            <w:r w:rsidRPr="00A6735F">
              <w:rPr>
                <w:rFonts w:ascii="Arial" w:eastAsia="Times New Roman" w:hAnsi="Arial" w:cs="Arial"/>
                <w:b/>
                <w:bCs/>
                <w:sz w:val="20"/>
                <w:szCs w:val="20"/>
                <w:lang w:eastAsia="tr-TR"/>
              </w:rPr>
              <w:t>GDP grw</w:t>
            </w:r>
          </w:p>
        </w:tc>
        <w:tc>
          <w:tcPr>
            <w:tcW w:w="796" w:type="dxa"/>
            <w:tcBorders>
              <w:top w:val="single" w:sz="12" w:space="0" w:color="auto"/>
              <w:left w:val="nil"/>
              <w:bottom w:val="single" w:sz="12" w:space="0" w:color="auto"/>
              <w:right w:val="single" w:sz="12" w:space="0" w:color="auto"/>
            </w:tcBorders>
            <w:shd w:val="clear" w:color="000000" w:fill="99CCFF"/>
            <w:noWrap/>
            <w:vAlign w:val="bottom"/>
            <w:hideMark/>
          </w:tcPr>
          <w:p w14:paraId="2C5D6821" w14:textId="77777777" w:rsidR="00875FC5" w:rsidRPr="00A6735F" w:rsidRDefault="00875FC5" w:rsidP="00875FC5">
            <w:pPr>
              <w:spacing w:after="0" w:line="240" w:lineRule="auto"/>
              <w:rPr>
                <w:rFonts w:ascii="Arial" w:eastAsia="Times New Roman" w:hAnsi="Arial" w:cs="Arial"/>
                <w:b/>
                <w:bCs/>
                <w:sz w:val="20"/>
                <w:szCs w:val="20"/>
                <w:lang w:eastAsia="tr-TR"/>
              </w:rPr>
            </w:pPr>
            <w:r w:rsidRPr="00A6735F">
              <w:rPr>
                <w:rFonts w:ascii="Arial" w:eastAsia="Times New Roman" w:hAnsi="Arial" w:cs="Arial"/>
                <w:b/>
                <w:bCs/>
                <w:sz w:val="20"/>
                <w:szCs w:val="20"/>
                <w:lang w:eastAsia="tr-TR"/>
              </w:rPr>
              <w:t>unemp rate</w:t>
            </w:r>
          </w:p>
        </w:tc>
      </w:tr>
      <w:tr w:rsidR="00875FC5" w:rsidRPr="00A6735F" w14:paraId="6579ED4A" w14:textId="77777777" w:rsidTr="00875FC5">
        <w:trPr>
          <w:trHeight w:val="221"/>
        </w:trPr>
        <w:tc>
          <w:tcPr>
            <w:tcW w:w="1199" w:type="dxa"/>
            <w:tcBorders>
              <w:top w:val="single" w:sz="12" w:space="0" w:color="auto"/>
              <w:left w:val="single" w:sz="12" w:space="0" w:color="auto"/>
              <w:bottom w:val="single" w:sz="12" w:space="0" w:color="auto"/>
              <w:right w:val="nil"/>
            </w:tcBorders>
            <w:shd w:val="clear" w:color="000000" w:fill="FFFF99"/>
            <w:noWrap/>
            <w:vAlign w:val="bottom"/>
            <w:hideMark/>
          </w:tcPr>
          <w:p w14:paraId="771DA69C" w14:textId="77777777" w:rsidR="00875FC5" w:rsidRPr="00A6735F" w:rsidRDefault="00875FC5" w:rsidP="00875FC5">
            <w:pPr>
              <w:spacing w:after="0" w:line="240" w:lineRule="auto"/>
              <w:jc w:val="right"/>
              <w:rPr>
                <w:rFonts w:ascii="Arial" w:eastAsia="Times New Roman" w:hAnsi="Arial" w:cs="Arial"/>
                <w:b/>
                <w:bCs/>
                <w:color w:val="FF0000"/>
                <w:sz w:val="20"/>
                <w:szCs w:val="20"/>
                <w:lang w:eastAsia="tr-TR"/>
              </w:rPr>
            </w:pPr>
            <w:r w:rsidRPr="00A6735F">
              <w:rPr>
                <w:rFonts w:ascii="Arial" w:eastAsia="Times New Roman" w:hAnsi="Arial" w:cs="Arial"/>
                <w:b/>
                <w:bCs/>
                <w:color w:val="FF0000"/>
                <w:sz w:val="20"/>
                <w:szCs w:val="20"/>
                <w:lang w:eastAsia="tr-TR"/>
              </w:rPr>
              <w:t>1980</w:t>
            </w:r>
          </w:p>
        </w:tc>
        <w:tc>
          <w:tcPr>
            <w:tcW w:w="852" w:type="dxa"/>
            <w:tcBorders>
              <w:top w:val="nil"/>
              <w:left w:val="single" w:sz="12" w:space="0" w:color="auto"/>
              <w:bottom w:val="single" w:sz="12" w:space="0" w:color="auto"/>
              <w:right w:val="single" w:sz="12" w:space="0" w:color="auto"/>
            </w:tcBorders>
            <w:shd w:val="clear" w:color="000000" w:fill="CCFFCC"/>
            <w:noWrap/>
            <w:vAlign w:val="bottom"/>
            <w:hideMark/>
          </w:tcPr>
          <w:p w14:paraId="478D97DF" w14:textId="77777777" w:rsidR="00875FC5" w:rsidRPr="00A6735F" w:rsidRDefault="00875FC5" w:rsidP="00875FC5">
            <w:pPr>
              <w:spacing w:after="0" w:line="240" w:lineRule="auto"/>
              <w:jc w:val="right"/>
              <w:rPr>
                <w:rFonts w:ascii="Arial" w:eastAsia="Times New Roman" w:hAnsi="Arial" w:cs="Arial"/>
                <w:color w:val="FF0000"/>
                <w:sz w:val="20"/>
                <w:szCs w:val="20"/>
                <w:lang w:eastAsia="tr-TR"/>
              </w:rPr>
            </w:pPr>
            <w:r w:rsidRPr="00A6735F">
              <w:rPr>
                <w:rFonts w:ascii="Arial" w:eastAsia="Times New Roman" w:hAnsi="Arial" w:cs="Arial"/>
                <w:color w:val="FF0000"/>
                <w:sz w:val="20"/>
                <w:szCs w:val="20"/>
                <w:lang w:eastAsia="tr-TR"/>
              </w:rPr>
              <w:t>-2.78</w:t>
            </w:r>
          </w:p>
        </w:tc>
        <w:tc>
          <w:tcPr>
            <w:tcW w:w="796" w:type="dxa"/>
            <w:tcBorders>
              <w:top w:val="nil"/>
              <w:left w:val="nil"/>
              <w:bottom w:val="single" w:sz="12" w:space="0" w:color="auto"/>
              <w:right w:val="single" w:sz="12" w:space="0" w:color="auto"/>
            </w:tcBorders>
            <w:shd w:val="clear" w:color="000000" w:fill="CCFFCC"/>
            <w:noWrap/>
            <w:vAlign w:val="bottom"/>
            <w:hideMark/>
          </w:tcPr>
          <w:p w14:paraId="1E0820C1" w14:textId="77777777" w:rsidR="00875FC5" w:rsidRPr="00A6735F" w:rsidRDefault="00875FC5" w:rsidP="00875FC5">
            <w:pPr>
              <w:spacing w:after="0" w:line="240" w:lineRule="auto"/>
              <w:jc w:val="right"/>
              <w:rPr>
                <w:rFonts w:ascii="Arial" w:eastAsia="Times New Roman" w:hAnsi="Arial" w:cs="Arial"/>
                <w:color w:val="FF0000"/>
                <w:sz w:val="20"/>
                <w:szCs w:val="20"/>
                <w:lang w:eastAsia="tr-TR"/>
              </w:rPr>
            </w:pPr>
            <w:r w:rsidRPr="00A6735F">
              <w:rPr>
                <w:rFonts w:ascii="Arial" w:eastAsia="Times New Roman" w:hAnsi="Arial" w:cs="Arial"/>
                <w:color w:val="FF0000"/>
                <w:sz w:val="20"/>
                <w:szCs w:val="20"/>
                <w:lang w:eastAsia="tr-TR"/>
              </w:rPr>
              <w:t>7.88</w:t>
            </w:r>
          </w:p>
        </w:tc>
        <w:tc>
          <w:tcPr>
            <w:tcW w:w="574" w:type="dxa"/>
            <w:tcBorders>
              <w:top w:val="nil"/>
              <w:left w:val="nil"/>
              <w:bottom w:val="single" w:sz="12" w:space="0" w:color="auto"/>
              <w:right w:val="single" w:sz="12" w:space="0" w:color="auto"/>
            </w:tcBorders>
            <w:shd w:val="clear" w:color="000000" w:fill="99CCFF"/>
            <w:noWrap/>
            <w:vAlign w:val="bottom"/>
            <w:hideMark/>
          </w:tcPr>
          <w:p w14:paraId="38DD3E51"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-0.2</w:t>
            </w:r>
          </w:p>
        </w:tc>
        <w:tc>
          <w:tcPr>
            <w:tcW w:w="796" w:type="dxa"/>
            <w:tcBorders>
              <w:top w:val="nil"/>
              <w:left w:val="nil"/>
              <w:bottom w:val="single" w:sz="12" w:space="0" w:color="auto"/>
              <w:right w:val="single" w:sz="12" w:space="0" w:color="auto"/>
            </w:tcBorders>
            <w:shd w:val="clear" w:color="000000" w:fill="99CCFF"/>
            <w:noWrap/>
            <w:vAlign w:val="bottom"/>
            <w:hideMark/>
          </w:tcPr>
          <w:p w14:paraId="1AAC77BA"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7.2</w:t>
            </w:r>
          </w:p>
        </w:tc>
      </w:tr>
      <w:tr w:rsidR="00875FC5" w:rsidRPr="00A6735F" w14:paraId="252AE7D4" w14:textId="77777777" w:rsidTr="00875FC5">
        <w:trPr>
          <w:trHeight w:val="221"/>
        </w:trPr>
        <w:tc>
          <w:tcPr>
            <w:tcW w:w="1199" w:type="dxa"/>
            <w:tcBorders>
              <w:top w:val="nil"/>
              <w:left w:val="single" w:sz="12" w:space="0" w:color="auto"/>
              <w:bottom w:val="single" w:sz="12" w:space="0" w:color="auto"/>
              <w:right w:val="nil"/>
            </w:tcBorders>
            <w:shd w:val="clear" w:color="000000" w:fill="FFFF99"/>
            <w:noWrap/>
            <w:vAlign w:val="bottom"/>
            <w:hideMark/>
          </w:tcPr>
          <w:p w14:paraId="11911E1B" w14:textId="77777777" w:rsidR="00875FC5" w:rsidRPr="00A6735F" w:rsidRDefault="00875FC5" w:rsidP="00875FC5">
            <w:pPr>
              <w:spacing w:after="0" w:line="240" w:lineRule="auto"/>
              <w:jc w:val="right"/>
              <w:rPr>
                <w:rFonts w:ascii="Arial" w:eastAsia="Times New Roman" w:hAnsi="Arial" w:cs="Arial"/>
                <w:b/>
                <w:bCs/>
                <w:sz w:val="20"/>
                <w:szCs w:val="20"/>
                <w:lang w:eastAsia="tr-TR"/>
              </w:rPr>
            </w:pPr>
            <w:r w:rsidRPr="00A6735F">
              <w:rPr>
                <w:rFonts w:ascii="Arial" w:eastAsia="Times New Roman" w:hAnsi="Arial" w:cs="Arial"/>
                <w:b/>
                <w:bCs/>
                <w:sz w:val="20"/>
                <w:szCs w:val="20"/>
                <w:lang w:eastAsia="tr-TR"/>
              </w:rPr>
              <w:t>1981</w:t>
            </w:r>
          </w:p>
        </w:tc>
        <w:tc>
          <w:tcPr>
            <w:tcW w:w="852" w:type="dxa"/>
            <w:tcBorders>
              <w:top w:val="nil"/>
              <w:left w:val="single" w:sz="12" w:space="0" w:color="auto"/>
              <w:bottom w:val="single" w:sz="12" w:space="0" w:color="auto"/>
              <w:right w:val="single" w:sz="12" w:space="0" w:color="auto"/>
            </w:tcBorders>
            <w:shd w:val="clear" w:color="000000" w:fill="CCFFCC"/>
            <w:noWrap/>
            <w:vAlign w:val="bottom"/>
            <w:hideMark/>
          </w:tcPr>
          <w:p w14:paraId="073CACB5"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4.81</w:t>
            </w:r>
          </w:p>
        </w:tc>
        <w:tc>
          <w:tcPr>
            <w:tcW w:w="796" w:type="dxa"/>
            <w:tcBorders>
              <w:top w:val="nil"/>
              <w:left w:val="nil"/>
              <w:bottom w:val="single" w:sz="12" w:space="0" w:color="auto"/>
              <w:right w:val="single" w:sz="12" w:space="0" w:color="auto"/>
            </w:tcBorders>
            <w:shd w:val="clear" w:color="000000" w:fill="CCFFCC"/>
            <w:noWrap/>
            <w:vAlign w:val="bottom"/>
            <w:hideMark/>
          </w:tcPr>
          <w:p w14:paraId="3DBA4663"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6.93</w:t>
            </w:r>
          </w:p>
        </w:tc>
        <w:tc>
          <w:tcPr>
            <w:tcW w:w="574" w:type="dxa"/>
            <w:tcBorders>
              <w:top w:val="nil"/>
              <w:left w:val="nil"/>
              <w:bottom w:val="single" w:sz="12" w:space="0" w:color="auto"/>
              <w:right w:val="single" w:sz="12" w:space="0" w:color="auto"/>
            </w:tcBorders>
            <w:shd w:val="clear" w:color="000000" w:fill="99CCFF"/>
            <w:noWrap/>
            <w:vAlign w:val="bottom"/>
            <w:hideMark/>
          </w:tcPr>
          <w:p w14:paraId="2E2B2B5E"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2.4</w:t>
            </w:r>
          </w:p>
        </w:tc>
        <w:tc>
          <w:tcPr>
            <w:tcW w:w="796" w:type="dxa"/>
            <w:tcBorders>
              <w:top w:val="nil"/>
              <w:left w:val="nil"/>
              <w:bottom w:val="single" w:sz="12" w:space="0" w:color="auto"/>
              <w:right w:val="single" w:sz="12" w:space="0" w:color="auto"/>
            </w:tcBorders>
            <w:shd w:val="clear" w:color="000000" w:fill="99CCFF"/>
            <w:noWrap/>
            <w:vAlign w:val="bottom"/>
            <w:hideMark/>
          </w:tcPr>
          <w:p w14:paraId="492B8219"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7.6</w:t>
            </w:r>
          </w:p>
        </w:tc>
      </w:tr>
      <w:tr w:rsidR="00875FC5" w:rsidRPr="00A6735F" w14:paraId="609ACC62" w14:textId="77777777" w:rsidTr="00875FC5">
        <w:trPr>
          <w:trHeight w:val="221"/>
        </w:trPr>
        <w:tc>
          <w:tcPr>
            <w:tcW w:w="1199" w:type="dxa"/>
            <w:tcBorders>
              <w:top w:val="nil"/>
              <w:left w:val="single" w:sz="12" w:space="0" w:color="auto"/>
              <w:bottom w:val="single" w:sz="12" w:space="0" w:color="auto"/>
              <w:right w:val="nil"/>
            </w:tcBorders>
            <w:shd w:val="clear" w:color="000000" w:fill="FFFF99"/>
            <w:noWrap/>
            <w:vAlign w:val="bottom"/>
            <w:hideMark/>
          </w:tcPr>
          <w:p w14:paraId="7A0C7552" w14:textId="77777777" w:rsidR="00875FC5" w:rsidRPr="00A6735F" w:rsidRDefault="00875FC5" w:rsidP="00875FC5">
            <w:pPr>
              <w:spacing w:after="0" w:line="240" w:lineRule="auto"/>
              <w:jc w:val="right"/>
              <w:rPr>
                <w:rFonts w:ascii="Arial" w:eastAsia="Times New Roman" w:hAnsi="Arial" w:cs="Arial"/>
                <w:b/>
                <w:bCs/>
                <w:sz w:val="20"/>
                <w:szCs w:val="20"/>
                <w:lang w:eastAsia="tr-TR"/>
              </w:rPr>
            </w:pPr>
            <w:r w:rsidRPr="00A6735F">
              <w:rPr>
                <w:rFonts w:ascii="Arial" w:eastAsia="Times New Roman" w:hAnsi="Arial" w:cs="Arial"/>
                <w:b/>
                <w:bCs/>
                <w:sz w:val="20"/>
                <w:szCs w:val="20"/>
                <w:lang w:eastAsia="tr-TR"/>
              </w:rPr>
              <w:t>1982</w:t>
            </w:r>
          </w:p>
        </w:tc>
        <w:tc>
          <w:tcPr>
            <w:tcW w:w="852" w:type="dxa"/>
            <w:tcBorders>
              <w:top w:val="nil"/>
              <w:left w:val="single" w:sz="12" w:space="0" w:color="auto"/>
              <w:bottom w:val="single" w:sz="12" w:space="0" w:color="auto"/>
              <w:right w:val="single" w:sz="12" w:space="0" w:color="auto"/>
            </w:tcBorders>
            <w:shd w:val="clear" w:color="000000" w:fill="CCFFCC"/>
            <w:noWrap/>
            <w:vAlign w:val="bottom"/>
            <w:hideMark/>
          </w:tcPr>
          <w:p w14:paraId="4AFDCBAA"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3.09</w:t>
            </w:r>
          </w:p>
        </w:tc>
        <w:tc>
          <w:tcPr>
            <w:tcW w:w="796" w:type="dxa"/>
            <w:tcBorders>
              <w:top w:val="nil"/>
              <w:left w:val="nil"/>
              <w:bottom w:val="single" w:sz="12" w:space="0" w:color="auto"/>
              <w:right w:val="single" w:sz="12" w:space="0" w:color="auto"/>
            </w:tcBorders>
            <w:shd w:val="clear" w:color="000000" w:fill="CCFFCC"/>
            <w:noWrap/>
            <w:vAlign w:val="bottom"/>
            <w:hideMark/>
          </w:tcPr>
          <w:p w14:paraId="057B22C9"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6.82</w:t>
            </w:r>
          </w:p>
        </w:tc>
        <w:tc>
          <w:tcPr>
            <w:tcW w:w="574" w:type="dxa"/>
            <w:tcBorders>
              <w:top w:val="nil"/>
              <w:left w:val="nil"/>
              <w:bottom w:val="single" w:sz="12" w:space="0" w:color="auto"/>
              <w:right w:val="single" w:sz="12" w:space="0" w:color="auto"/>
            </w:tcBorders>
            <w:shd w:val="clear" w:color="000000" w:fill="99CCFF"/>
            <w:noWrap/>
            <w:vAlign w:val="bottom"/>
            <w:hideMark/>
          </w:tcPr>
          <w:p w14:paraId="5FF22D51"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-2</w:t>
            </w:r>
          </w:p>
        </w:tc>
        <w:tc>
          <w:tcPr>
            <w:tcW w:w="796" w:type="dxa"/>
            <w:tcBorders>
              <w:top w:val="nil"/>
              <w:left w:val="nil"/>
              <w:bottom w:val="single" w:sz="12" w:space="0" w:color="auto"/>
              <w:right w:val="single" w:sz="12" w:space="0" w:color="auto"/>
            </w:tcBorders>
            <w:shd w:val="clear" w:color="000000" w:fill="99CCFF"/>
            <w:noWrap/>
            <w:vAlign w:val="bottom"/>
            <w:hideMark/>
          </w:tcPr>
          <w:p w14:paraId="68C17462"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9.7</w:t>
            </w:r>
          </w:p>
        </w:tc>
      </w:tr>
      <w:tr w:rsidR="00875FC5" w:rsidRPr="00A6735F" w14:paraId="0008C813" w14:textId="77777777" w:rsidTr="00875FC5">
        <w:trPr>
          <w:trHeight w:val="221"/>
        </w:trPr>
        <w:tc>
          <w:tcPr>
            <w:tcW w:w="1199" w:type="dxa"/>
            <w:tcBorders>
              <w:top w:val="nil"/>
              <w:left w:val="single" w:sz="12" w:space="0" w:color="auto"/>
              <w:bottom w:val="single" w:sz="12" w:space="0" w:color="auto"/>
              <w:right w:val="nil"/>
            </w:tcBorders>
            <w:shd w:val="clear" w:color="000000" w:fill="FFFF99"/>
            <w:noWrap/>
            <w:vAlign w:val="bottom"/>
            <w:hideMark/>
          </w:tcPr>
          <w:p w14:paraId="2D9FC450" w14:textId="77777777" w:rsidR="00875FC5" w:rsidRPr="00A6735F" w:rsidRDefault="00875FC5" w:rsidP="00875FC5">
            <w:pPr>
              <w:spacing w:after="0" w:line="240" w:lineRule="auto"/>
              <w:jc w:val="right"/>
              <w:rPr>
                <w:rFonts w:ascii="Arial" w:eastAsia="Times New Roman" w:hAnsi="Arial" w:cs="Arial"/>
                <w:b/>
                <w:bCs/>
                <w:sz w:val="20"/>
                <w:szCs w:val="20"/>
                <w:lang w:eastAsia="tr-TR"/>
              </w:rPr>
            </w:pPr>
            <w:r w:rsidRPr="00A6735F">
              <w:rPr>
                <w:rFonts w:ascii="Arial" w:eastAsia="Times New Roman" w:hAnsi="Arial" w:cs="Arial"/>
                <w:b/>
                <w:bCs/>
                <w:sz w:val="20"/>
                <w:szCs w:val="20"/>
                <w:lang w:eastAsia="tr-TR"/>
              </w:rPr>
              <w:t>1983</w:t>
            </w:r>
          </w:p>
        </w:tc>
        <w:tc>
          <w:tcPr>
            <w:tcW w:w="852" w:type="dxa"/>
            <w:tcBorders>
              <w:top w:val="nil"/>
              <w:left w:val="single" w:sz="12" w:space="0" w:color="auto"/>
              <w:bottom w:val="single" w:sz="12" w:space="0" w:color="auto"/>
              <w:right w:val="single" w:sz="12" w:space="0" w:color="auto"/>
            </w:tcBorders>
            <w:shd w:val="clear" w:color="000000" w:fill="CCFFCC"/>
            <w:noWrap/>
            <w:vAlign w:val="bottom"/>
            <w:hideMark/>
          </w:tcPr>
          <w:p w14:paraId="653AFC70"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4.21</w:t>
            </w:r>
          </w:p>
        </w:tc>
        <w:tc>
          <w:tcPr>
            <w:tcW w:w="796" w:type="dxa"/>
            <w:tcBorders>
              <w:top w:val="nil"/>
              <w:left w:val="nil"/>
              <w:bottom w:val="single" w:sz="12" w:space="0" w:color="auto"/>
              <w:right w:val="single" w:sz="12" w:space="0" w:color="auto"/>
            </w:tcBorders>
            <w:shd w:val="clear" w:color="000000" w:fill="CCFFCC"/>
            <w:noWrap/>
            <w:vAlign w:val="bottom"/>
            <w:hideMark/>
          </w:tcPr>
          <w:p w14:paraId="22F34A8D"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7.51</w:t>
            </w:r>
          </w:p>
        </w:tc>
        <w:tc>
          <w:tcPr>
            <w:tcW w:w="574" w:type="dxa"/>
            <w:tcBorders>
              <w:top w:val="nil"/>
              <w:left w:val="nil"/>
              <w:bottom w:val="single" w:sz="12" w:space="0" w:color="auto"/>
              <w:right w:val="single" w:sz="12" w:space="0" w:color="auto"/>
            </w:tcBorders>
            <w:shd w:val="clear" w:color="000000" w:fill="99CCFF"/>
            <w:noWrap/>
            <w:vAlign w:val="bottom"/>
            <w:hideMark/>
          </w:tcPr>
          <w:p w14:paraId="6A7FD258"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4.3</w:t>
            </w:r>
          </w:p>
        </w:tc>
        <w:tc>
          <w:tcPr>
            <w:tcW w:w="796" w:type="dxa"/>
            <w:tcBorders>
              <w:top w:val="nil"/>
              <w:left w:val="nil"/>
              <w:bottom w:val="single" w:sz="12" w:space="0" w:color="auto"/>
              <w:right w:val="single" w:sz="12" w:space="0" w:color="auto"/>
            </w:tcBorders>
            <w:shd w:val="clear" w:color="000000" w:fill="99CCFF"/>
            <w:noWrap/>
            <w:vAlign w:val="bottom"/>
            <w:hideMark/>
          </w:tcPr>
          <w:p w14:paraId="44B572FA"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9.6</w:t>
            </w:r>
          </w:p>
        </w:tc>
      </w:tr>
      <w:tr w:rsidR="00875FC5" w:rsidRPr="00A6735F" w14:paraId="46C5FD99" w14:textId="77777777" w:rsidTr="00875FC5">
        <w:trPr>
          <w:trHeight w:val="221"/>
        </w:trPr>
        <w:tc>
          <w:tcPr>
            <w:tcW w:w="1199" w:type="dxa"/>
            <w:tcBorders>
              <w:top w:val="nil"/>
              <w:left w:val="single" w:sz="12" w:space="0" w:color="auto"/>
              <w:bottom w:val="single" w:sz="12" w:space="0" w:color="auto"/>
              <w:right w:val="nil"/>
            </w:tcBorders>
            <w:shd w:val="clear" w:color="000000" w:fill="FFFF99"/>
            <w:noWrap/>
            <w:vAlign w:val="bottom"/>
            <w:hideMark/>
          </w:tcPr>
          <w:p w14:paraId="6BF03FEA" w14:textId="77777777" w:rsidR="00875FC5" w:rsidRPr="00A6735F" w:rsidRDefault="00875FC5" w:rsidP="00875FC5">
            <w:pPr>
              <w:spacing w:after="0" w:line="240" w:lineRule="auto"/>
              <w:jc w:val="right"/>
              <w:rPr>
                <w:rFonts w:ascii="Arial" w:eastAsia="Times New Roman" w:hAnsi="Arial" w:cs="Arial"/>
                <w:b/>
                <w:bCs/>
                <w:sz w:val="20"/>
                <w:szCs w:val="20"/>
                <w:lang w:eastAsia="tr-TR"/>
              </w:rPr>
            </w:pPr>
            <w:r w:rsidRPr="00A6735F">
              <w:rPr>
                <w:rFonts w:ascii="Arial" w:eastAsia="Times New Roman" w:hAnsi="Arial" w:cs="Arial"/>
                <w:b/>
                <w:bCs/>
                <w:sz w:val="20"/>
                <w:szCs w:val="20"/>
                <w:lang w:eastAsia="tr-TR"/>
              </w:rPr>
              <w:t>1984</w:t>
            </w:r>
          </w:p>
        </w:tc>
        <w:tc>
          <w:tcPr>
            <w:tcW w:w="852" w:type="dxa"/>
            <w:tcBorders>
              <w:top w:val="nil"/>
              <w:left w:val="single" w:sz="12" w:space="0" w:color="auto"/>
              <w:bottom w:val="single" w:sz="12" w:space="0" w:color="auto"/>
              <w:right w:val="single" w:sz="12" w:space="0" w:color="auto"/>
            </w:tcBorders>
            <w:shd w:val="clear" w:color="000000" w:fill="CCFFCC"/>
            <w:noWrap/>
            <w:vAlign w:val="bottom"/>
            <w:hideMark/>
          </w:tcPr>
          <w:p w14:paraId="7AD0EAFE"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7.11</w:t>
            </w:r>
          </w:p>
        </w:tc>
        <w:tc>
          <w:tcPr>
            <w:tcW w:w="796" w:type="dxa"/>
            <w:tcBorders>
              <w:top w:val="nil"/>
              <w:left w:val="nil"/>
              <w:bottom w:val="single" w:sz="12" w:space="0" w:color="auto"/>
              <w:right w:val="single" w:sz="12" w:space="0" w:color="auto"/>
            </w:tcBorders>
            <w:shd w:val="clear" w:color="000000" w:fill="CCFFCC"/>
            <w:noWrap/>
            <w:vAlign w:val="bottom"/>
            <w:hideMark/>
          </w:tcPr>
          <w:p w14:paraId="3BD40AFC"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7.41</w:t>
            </w:r>
          </w:p>
        </w:tc>
        <w:tc>
          <w:tcPr>
            <w:tcW w:w="574" w:type="dxa"/>
            <w:tcBorders>
              <w:top w:val="nil"/>
              <w:left w:val="nil"/>
              <w:bottom w:val="single" w:sz="12" w:space="0" w:color="auto"/>
              <w:right w:val="single" w:sz="12" w:space="0" w:color="auto"/>
            </w:tcBorders>
            <w:shd w:val="clear" w:color="000000" w:fill="99CCFF"/>
            <w:noWrap/>
            <w:vAlign w:val="bottom"/>
            <w:hideMark/>
          </w:tcPr>
          <w:p w14:paraId="50B63100"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7.3</w:t>
            </w:r>
          </w:p>
        </w:tc>
        <w:tc>
          <w:tcPr>
            <w:tcW w:w="796" w:type="dxa"/>
            <w:tcBorders>
              <w:top w:val="nil"/>
              <w:left w:val="nil"/>
              <w:bottom w:val="single" w:sz="12" w:space="0" w:color="auto"/>
              <w:right w:val="single" w:sz="12" w:space="0" w:color="auto"/>
            </w:tcBorders>
            <w:shd w:val="clear" w:color="000000" w:fill="99CCFF"/>
            <w:noWrap/>
            <w:vAlign w:val="bottom"/>
            <w:hideMark/>
          </w:tcPr>
          <w:p w14:paraId="7882A377"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7.5</w:t>
            </w:r>
          </w:p>
        </w:tc>
      </w:tr>
      <w:tr w:rsidR="00875FC5" w:rsidRPr="00A6735F" w14:paraId="7F491368" w14:textId="77777777" w:rsidTr="00875FC5">
        <w:trPr>
          <w:trHeight w:val="221"/>
        </w:trPr>
        <w:tc>
          <w:tcPr>
            <w:tcW w:w="1199" w:type="dxa"/>
            <w:tcBorders>
              <w:top w:val="nil"/>
              <w:left w:val="single" w:sz="12" w:space="0" w:color="auto"/>
              <w:bottom w:val="single" w:sz="12" w:space="0" w:color="auto"/>
              <w:right w:val="nil"/>
            </w:tcBorders>
            <w:shd w:val="clear" w:color="000000" w:fill="FFFF99"/>
            <w:noWrap/>
            <w:vAlign w:val="bottom"/>
            <w:hideMark/>
          </w:tcPr>
          <w:p w14:paraId="349EA9AE" w14:textId="77777777" w:rsidR="00875FC5" w:rsidRPr="00A6735F" w:rsidRDefault="00875FC5" w:rsidP="00875FC5">
            <w:pPr>
              <w:spacing w:after="0" w:line="240" w:lineRule="auto"/>
              <w:jc w:val="right"/>
              <w:rPr>
                <w:rFonts w:ascii="Arial" w:eastAsia="Times New Roman" w:hAnsi="Arial" w:cs="Arial"/>
                <w:b/>
                <w:bCs/>
                <w:sz w:val="20"/>
                <w:szCs w:val="20"/>
                <w:lang w:eastAsia="tr-TR"/>
              </w:rPr>
            </w:pPr>
            <w:r w:rsidRPr="00A6735F">
              <w:rPr>
                <w:rFonts w:ascii="Arial" w:eastAsia="Times New Roman" w:hAnsi="Arial" w:cs="Arial"/>
                <w:b/>
                <w:bCs/>
                <w:sz w:val="20"/>
                <w:szCs w:val="20"/>
                <w:lang w:eastAsia="tr-TR"/>
              </w:rPr>
              <w:t>1985</w:t>
            </w:r>
          </w:p>
        </w:tc>
        <w:tc>
          <w:tcPr>
            <w:tcW w:w="852" w:type="dxa"/>
            <w:tcBorders>
              <w:top w:val="nil"/>
              <w:left w:val="single" w:sz="12" w:space="0" w:color="auto"/>
              <w:bottom w:val="single" w:sz="12" w:space="0" w:color="auto"/>
              <w:right w:val="single" w:sz="12" w:space="0" w:color="auto"/>
            </w:tcBorders>
            <w:shd w:val="clear" w:color="000000" w:fill="CCFFCC"/>
            <w:noWrap/>
            <w:vAlign w:val="bottom"/>
            <w:hideMark/>
          </w:tcPr>
          <w:p w14:paraId="45E03C8C"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4.30</w:t>
            </w:r>
          </w:p>
        </w:tc>
        <w:tc>
          <w:tcPr>
            <w:tcW w:w="796" w:type="dxa"/>
            <w:tcBorders>
              <w:top w:val="nil"/>
              <w:left w:val="nil"/>
              <w:bottom w:val="single" w:sz="12" w:space="0" w:color="auto"/>
              <w:right w:val="single" w:sz="12" w:space="0" w:color="auto"/>
            </w:tcBorders>
            <w:shd w:val="clear" w:color="000000" w:fill="CCFFCC"/>
            <w:noWrap/>
            <w:vAlign w:val="bottom"/>
            <w:hideMark/>
          </w:tcPr>
          <w:p w14:paraId="467F9383"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6.95</w:t>
            </w:r>
          </w:p>
        </w:tc>
        <w:tc>
          <w:tcPr>
            <w:tcW w:w="574" w:type="dxa"/>
            <w:tcBorders>
              <w:top w:val="nil"/>
              <w:left w:val="nil"/>
              <w:bottom w:val="single" w:sz="12" w:space="0" w:color="auto"/>
              <w:right w:val="single" w:sz="12" w:space="0" w:color="auto"/>
            </w:tcBorders>
            <w:shd w:val="clear" w:color="000000" w:fill="99CCFF"/>
            <w:noWrap/>
            <w:vAlign w:val="bottom"/>
            <w:hideMark/>
          </w:tcPr>
          <w:p w14:paraId="274ADB76"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3.8</w:t>
            </w:r>
          </w:p>
        </w:tc>
        <w:tc>
          <w:tcPr>
            <w:tcW w:w="796" w:type="dxa"/>
            <w:tcBorders>
              <w:top w:val="nil"/>
              <w:left w:val="nil"/>
              <w:bottom w:val="single" w:sz="12" w:space="0" w:color="auto"/>
              <w:right w:val="single" w:sz="12" w:space="0" w:color="auto"/>
            </w:tcBorders>
            <w:shd w:val="clear" w:color="000000" w:fill="99CCFF"/>
            <w:noWrap/>
            <w:vAlign w:val="bottom"/>
            <w:hideMark/>
          </w:tcPr>
          <w:p w14:paraId="7DD213A8"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7.2</w:t>
            </w:r>
          </w:p>
        </w:tc>
      </w:tr>
      <w:tr w:rsidR="00875FC5" w:rsidRPr="00A6735F" w14:paraId="0A4F57C7" w14:textId="77777777" w:rsidTr="00875FC5">
        <w:trPr>
          <w:trHeight w:val="221"/>
        </w:trPr>
        <w:tc>
          <w:tcPr>
            <w:tcW w:w="1199" w:type="dxa"/>
            <w:tcBorders>
              <w:top w:val="nil"/>
              <w:left w:val="single" w:sz="12" w:space="0" w:color="auto"/>
              <w:bottom w:val="single" w:sz="12" w:space="0" w:color="auto"/>
              <w:right w:val="nil"/>
            </w:tcBorders>
            <w:shd w:val="clear" w:color="000000" w:fill="FFFF99"/>
            <w:noWrap/>
            <w:vAlign w:val="bottom"/>
            <w:hideMark/>
          </w:tcPr>
          <w:p w14:paraId="317A74E4" w14:textId="77777777" w:rsidR="00875FC5" w:rsidRPr="00A6735F" w:rsidRDefault="00875FC5" w:rsidP="00875FC5">
            <w:pPr>
              <w:spacing w:after="0" w:line="240" w:lineRule="auto"/>
              <w:jc w:val="right"/>
              <w:rPr>
                <w:rFonts w:ascii="Arial" w:eastAsia="Times New Roman" w:hAnsi="Arial" w:cs="Arial"/>
                <w:b/>
                <w:bCs/>
                <w:sz w:val="20"/>
                <w:szCs w:val="20"/>
                <w:lang w:eastAsia="tr-TR"/>
              </w:rPr>
            </w:pPr>
            <w:r w:rsidRPr="00A6735F">
              <w:rPr>
                <w:rFonts w:ascii="Arial" w:eastAsia="Times New Roman" w:hAnsi="Arial" w:cs="Arial"/>
                <w:b/>
                <w:bCs/>
                <w:sz w:val="20"/>
                <w:szCs w:val="20"/>
                <w:lang w:eastAsia="tr-TR"/>
              </w:rPr>
              <w:t>1986</w:t>
            </w:r>
          </w:p>
        </w:tc>
        <w:tc>
          <w:tcPr>
            <w:tcW w:w="852" w:type="dxa"/>
            <w:tcBorders>
              <w:top w:val="nil"/>
              <w:left w:val="single" w:sz="12" w:space="0" w:color="auto"/>
              <w:bottom w:val="single" w:sz="12" w:space="0" w:color="auto"/>
              <w:right w:val="single" w:sz="12" w:space="0" w:color="auto"/>
            </w:tcBorders>
            <w:shd w:val="clear" w:color="000000" w:fill="CCFFCC"/>
            <w:noWrap/>
            <w:vAlign w:val="bottom"/>
            <w:hideMark/>
          </w:tcPr>
          <w:p w14:paraId="41E32F43"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6.76</w:t>
            </w:r>
          </w:p>
        </w:tc>
        <w:tc>
          <w:tcPr>
            <w:tcW w:w="796" w:type="dxa"/>
            <w:tcBorders>
              <w:top w:val="nil"/>
              <w:left w:val="nil"/>
              <w:bottom w:val="single" w:sz="12" w:space="0" w:color="auto"/>
              <w:right w:val="single" w:sz="12" w:space="0" w:color="auto"/>
            </w:tcBorders>
            <w:shd w:val="clear" w:color="000000" w:fill="CCFFCC"/>
            <w:noWrap/>
            <w:vAlign w:val="bottom"/>
            <w:hideMark/>
          </w:tcPr>
          <w:p w14:paraId="4398EE6A"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7.72</w:t>
            </w:r>
          </w:p>
        </w:tc>
        <w:tc>
          <w:tcPr>
            <w:tcW w:w="574" w:type="dxa"/>
            <w:tcBorders>
              <w:top w:val="nil"/>
              <w:left w:val="nil"/>
              <w:bottom w:val="single" w:sz="12" w:space="0" w:color="auto"/>
              <w:right w:val="single" w:sz="12" w:space="0" w:color="auto"/>
            </w:tcBorders>
            <w:shd w:val="clear" w:color="000000" w:fill="99CCFF"/>
            <w:noWrap/>
            <w:vAlign w:val="bottom"/>
            <w:hideMark/>
          </w:tcPr>
          <w:p w14:paraId="5CFF2083"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3.4</w:t>
            </w:r>
          </w:p>
        </w:tc>
        <w:tc>
          <w:tcPr>
            <w:tcW w:w="796" w:type="dxa"/>
            <w:tcBorders>
              <w:top w:val="nil"/>
              <w:left w:val="nil"/>
              <w:bottom w:val="single" w:sz="12" w:space="0" w:color="auto"/>
              <w:right w:val="single" w:sz="12" w:space="0" w:color="auto"/>
            </w:tcBorders>
            <w:shd w:val="clear" w:color="000000" w:fill="99CCFF"/>
            <w:noWrap/>
            <w:vAlign w:val="bottom"/>
            <w:hideMark/>
          </w:tcPr>
          <w:p w14:paraId="428F30C9"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7</w:t>
            </w:r>
          </w:p>
        </w:tc>
      </w:tr>
      <w:tr w:rsidR="00875FC5" w:rsidRPr="00A6735F" w14:paraId="5E97E283" w14:textId="77777777" w:rsidTr="00875FC5">
        <w:trPr>
          <w:trHeight w:val="221"/>
        </w:trPr>
        <w:tc>
          <w:tcPr>
            <w:tcW w:w="1199" w:type="dxa"/>
            <w:tcBorders>
              <w:top w:val="nil"/>
              <w:left w:val="single" w:sz="12" w:space="0" w:color="auto"/>
              <w:bottom w:val="single" w:sz="12" w:space="0" w:color="auto"/>
              <w:right w:val="nil"/>
            </w:tcBorders>
            <w:shd w:val="clear" w:color="000000" w:fill="FFFF99"/>
            <w:noWrap/>
            <w:vAlign w:val="bottom"/>
            <w:hideMark/>
          </w:tcPr>
          <w:p w14:paraId="20E72F15" w14:textId="77777777" w:rsidR="00875FC5" w:rsidRPr="00A6735F" w:rsidRDefault="00875FC5" w:rsidP="00875FC5">
            <w:pPr>
              <w:spacing w:after="0" w:line="240" w:lineRule="auto"/>
              <w:jc w:val="right"/>
              <w:rPr>
                <w:rFonts w:ascii="Arial" w:eastAsia="Times New Roman" w:hAnsi="Arial" w:cs="Arial"/>
                <w:b/>
                <w:bCs/>
                <w:sz w:val="20"/>
                <w:szCs w:val="20"/>
                <w:lang w:eastAsia="tr-TR"/>
              </w:rPr>
            </w:pPr>
            <w:r w:rsidRPr="00A6735F">
              <w:rPr>
                <w:rFonts w:ascii="Arial" w:eastAsia="Times New Roman" w:hAnsi="Arial" w:cs="Arial"/>
                <w:b/>
                <w:bCs/>
                <w:sz w:val="20"/>
                <w:szCs w:val="20"/>
                <w:lang w:eastAsia="tr-TR"/>
              </w:rPr>
              <w:t>1987</w:t>
            </w:r>
          </w:p>
        </w:tc>
        <w:tc>
          <w:tcPr>
            <w:tcW w:w="852" w:type="dxa"/>
            <w:tcBorders>
              <w:top w:val="nil"/>
              <w:left w:val="single" w:sz="12" w:space="0" w:color="auto"/>
              <w:bottom w:val="single" w:sz="12" w:space="0" w:color="auto"/>
              <w:right w:val="single" w:sz="12" w:space="0" w:color="auto"/>
            </w:tcBorders>
            <w:shd w:val="clear" w:color="000000" w:fill="CCFFCC"/>
            <w:noWrap/>
            <w:vAlign w:val="bottom"/>
            <w:hideMark/>
          </w:tcPr>
          <w:p w14:paraId="6005FE89"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9.81</w:t>
            </w:r>
          </w:p>
        </w:tc>
        <w:tc>
          <w:tcPr>
            <w:tcW w:w="796" w:type="dxa"/>
            <w:tcBorders>
              <w:top w:val="nil"/>
              <w:left w:val="nil"/>
              <w:bottom w:val="single" w:sz="12" w:space="0" w:color="auto"/>
              <w:right w:val="single" w:sz="12" w:space="0" w:color="auto"/>
            </w:tcBorders>
            <w:shd w:val="clear" w:color="000000" w:fill="CCFFCC"/>
            <w:noWrap/>
            <w:vAlign w:val="bottom"/>
            <w:hideMark/>
          </w:tcPr>
          <w:p w14:paraId="6102B9AA"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8.13</w:t>
            </w:r>
          </w:p>
        </w:tc>
        <w:tc>
          <w:tcPr>
            <w:tcW w:w="574" w:type="dxa"/>
            <w:tcBorders>
              <w:top w:val="nil"/>
              <w:left w:val="nil"/>
              <w:bottom w:val="single" w:sz="12" w:space="0" w:color="auto"/>
              <w:right w:val="single" w:sz="12" w:space="0" w:color="auto"/>
            </w:tcBorders>
            <w:shd w:val="clear" w:color="000000" w:fill="99CCFF"/>
            <w:noWrap/>
            <w:vAlign w:val="bottom"/>
            <w:hideMark/>
          </w:tcPr>
          <w:p w14:paraId="40999E2D"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3.4</w:t>
            </w:r>
          </w:p>
        </w:tc>
        <w:tc>
          <w:tcPr>
            <w:tcW w:w="796" w:type="dxa"/>
            <w:tcBorders>
              <w:top w:val="nil"/>
              <w:left w:val="nil"/>
              <w:bottom w:val="single" w:sz="12" w:space="0" w:color="auto"/>
              <w:right w:val="single" w:sz="12" w:space="0" w:color="auto"/>
            </w:tcBorders>
            <w:shd w:val="clear" w:color="000000" w:fill="99CCFF"/>
            <w:noWrap/>
            <w:vAlign w:val="bottom"/>
            <w:hideMark/>
          </w:tcPr>
          <w:p w14:paraId="60560202"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6.2</w:t>
            </w:r>
          </w:p>
        </w:tc>
      </w:tr>
      <w:tr w:rsidR="00875FC5" w:rsidRPr="00A6735F" w14:paraId="068E4A6D" w14:textId="77777777" w:rsidTr="00875FC5">
        <w:trPr>
          <w:trHeight w:val="221"/>
        </w:trPr>
        <w:tc>
          <w:tcPr>
            <w:tcW w:w="1199" w:type="dxa"/>
            <w:tcBorders>
              <w:top w:val="nil"/>
              <w:left w:val="single" w:sz="12" w:space="0" w:color="auto"/>
              <w:bottom w:val="single" w:sz="12" w:space="0" w:color="auto"/>
              <w:right w:val="nil"/>
            </w:tcBorders>
            <w:shd w:val="clear" w:color="000000" w:fill="FFFF99"/>
            <w:noWrap/>
            <w:vAlign w:val="bottom"/>
            <w:hideMark/>
          </w:tcPr>
          <w:p w14:paraId="03D9A8FD" w14:textId="77777777" w:rsidR="00875FC5" w:rsidRPr="00A6735F" w:rsidRDefault="00875FC5" w:rsidP="00875FC5">
            <w:pPr>
              <w:spacing w:after="0" w:line="240" w:lineRule="auto"/>
              <w:jc w:val="right"/>
              <w:rPr>
                <w:rFonts w:ascii="Arial" w:eastAsia="Times New Roman" w:hAnsi="Arial" w:cs="Arial"/>
                <w:b/>
                <w:bCs/>
                <w:sz w:val="20"/>
                <w:szCs w:val="20"/>
                <w:lang w:eastAsia="tr-TR"/>
              </w:rPr>
            </w:pPr>
            <w:r w:rsidRPr="00A6735F">
              <w:rPr>
                <w:rFonts w:ascii="Arial" w:eastAsia="Times New Roman" w:hAnsi="Arial" w:cs="Arial"/>
                <w:b/>
                <w:bCs/>
                <w:sz w:val="20"/>
                <w:szCs w:val="20"/>
                <w:lang w:eastAsia="tr-TR"/>
              </w:rPr>
              <w:t>1988</w:t>
            </w:r>
          </w:p>
        </w:tc>
        <w:tc>
          <w:tcPr>
            <w:tcW w:w="852" w:type="dxa"/>
            <w:tcBorders>
              <w:top w:val="nil"/>
              <w:left w:val="single" w:sz="12" w:space="0" w:color="auto"/>
              <w:bottom w:val="single" w:sz="12" w:space="0" w:color="auto"/>
              <w:right w:val="single" w:sz="12" w:space="0" w:color="auto"/>
            </w:tcBorders>
            <w:shd w:val="clear" w:color="000000" w:fill="CCFFCC"/>
            <w:noWrap/>
            <w:vAlign w:val="bottom"/>
            <w:hideMark/>
          </w:tcPr>
          <w:p w14:paraId="5034ACE1"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1.45</w:t>
            </w:r>
          </w:p>
        </w:tc>
        <w:tc>
          <w:tcPr>
            <w:tcW w:w="796" w:type="dxa"/>
            <w:tcBorders>
              <w:top w:val="nil"/>
              <w:left w:val="nil"/>
              <w:bottom w:val="single" w:sz="12" w:space="0" w:color="auto"/>
              <w:right w:val="single" w:sz="12" w:space="0" w:color="auto"/>
            </w:tcBorders>
            <w:shd w:val="clear" w:color="000000" w:fill="CCFFCC"/>
            <w:noWrap/>
            <w:vAlign w:val="bottom"/>
            <w:hideMark/>
          </w:tcPr>
          <w:p w14:paraId="0FD90BB5"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8.23</w:t>
            </w:r>
          </w:p>
        </w:tc>
        <w:tc>
          <w:tcPr>
            <w:tcW w:w="574" w:type="dxa"/>
            <w:tcBorders>
              <w:top w:val="nil"/>
              <w:left w:val="nil"/>
              <w:bottom w:val="single" w:sz="12" w:space="0" w:color="auto"/>
              <w:right w:val="single" w:sz="12" w:space="0" w:color="auto"/>
            </w:tcBorders>
            <w:shd w:val="clear" w:color="000000" w:fill="99CCFF"/>
            <w:noWrap/>
            <w:vAlign w:val="bottom"/>
            <w:hideMark/>
          </w:tcPr>
          <w:p w14:paraId="14A2DBAC"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4.2</w:t>
            </w:r>
          </w:p>
        </w:tc>
        <w:tc>
          <w:tcPr>
            <w:tcW w:w="796" w:type="dxa"/>
            <w:tcBorders>
              <w:top w:val="nil"/>
              <w:left w:val="nil"/>
              <w:bottom w:val="single" w:sz="12" w:space="0" w:color="auto"/>
              <w:right w:val="single" w:sz="12" w:space="0" w:color="auto"/>
            </w:tcBorders>
            <w:shd w:val="clear" w:color="000000" w:fill="99CCFF"/>
            <w:noWrap/>
            <w:vAlign w:val="bottom"/>
            <w:hideMark/>
          </w:tcPr>
          <w:p w14:paraId="46D222CF"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5.5</w:t>
            </w:r>
          </w:p>
        </w:tc>
      </w:tr>
      <w:tr w:rsidR="00875FC5" w:rsidRPr="00A6735F" w14:paraId="030EDE0F" w14:textId="77777777" w:rsidTr="00875FC5">
        <w:trPr>
          <w:trHeight w:val="221"/>
        </w:trPr>
        <w:tc>
          <w:tcPr>
            <w:tcW w:w="1199" w:type="dxa"/>
            <w:tcBorders>
              <w:top w:val="nil"/>
              <w:left w:val="single" w:sz="12" w:space="0" w:color="auto"/>
              <w:bottom w:val="single" w:sz="12" w:space="0" w:color="auto"/>
              <w:right w:val="nil"/>
            </w:tcBorders>
            <w:shd w:val="clear" w:color="000000" w:fill="FFFF99"/>
            <w:noWrap/>
            <w:vAlign w:val="bottom"/>
            <w:hideMark/>
          </w:tcPr>
          <w:p w14:paraId="1BC9E84E" w14:textId="77777777" w:rsidR="00875FC5" w:rsidRPr="00A6735F" w:rsidRDefault="00875FC5" w:rsidP="00875FC5">
            <w:pPr>
              <w:spacing w:after="0" w:line="240" w:lineRule="auto"/>
              <w:jc w:val="right"/>
              <w:rPr>
                <w:rFonts w:ascii="Arial" w:eastAsia="Times New Roman" w:hAnsi="Arial" w:cs="Arial"/>
                <w:b/>
                <w:bCs/>
                <w:sz w:val="20"/>
                <w:szCs w:val="20"/>
                <w:lang w:eastAsia="tr-TR"/>
              </w:rPr>
            </w:pPr>
            <w:r w:rsidRPr="00A6735F">
              <w:rPr>
                <w:rFonts w:ascii="Arial" w:eastAsia="Times New Roman" w:hAnsi="Arial" w:cs="Arial"/>
                <w:b/>
                <w:bCs/>
                <w:sz w:val="20"/>
                <w:szCs w:val="20"/>
                <w:lang w:eastAsia="tr-TR"/>
              </w:rPr>
              <w:t>1989</w:t>
            </w:r>
          </w:p>
        </w:tc>
        <w:tc>
          <w:tcPr>
            <w:tcW w:w="852" w:type="dxa"/>
            <w:tcBorders>
              <w:top w:val="nil"/>
              <w:left w:val="single" w:sz="12" w:space="0" w:color="auto"/>
              <w:bottom w:val="single" w:sz="12" w:space="0" w:color="auto"/>
              <w:right w:val="single" w:sz="12" w:space="0" w:color="auto"/>
            </w:tcBorders>
            <w:shd w:val="clear" w:color="000000" w:fill="CCFFCC"/>
            <w:noWrap/>
            <w:vAlign w:val="bottom"/>
            <w:hideMark/>
          </w:tcPr>
          <w:p w14:paraId="2BE1AE5C"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1.63</w:t>
            </w:r>
          </w:p>
        </w:tc>
        <w:tc>
          <w:tcPr>
            <w:tcW w:w="796" w:type="dxa"/>
            <w:tcBorders>
              <w:top w:val="nil"/>
              <w:left w:val="nil"/>
              <w:bottom w:val="single" w:sz="12" w:space="0" w:color="auto"/>
              <w:right w:val="single" w:sz="12" w:space="0" w:color="auto"/>
            </w:tcBorders>
            <w:shd w:val="clear" w:color="000000" w:fill="CCFFCC"/>
            <w:noWrap/>
            <w:vAlign w:val="bottom"/>
            <w:hideMark/>
          </w:tcPr>
          <w:p w14:paraId="0BEAD7D7"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8.37</w:t>
            </w:r>
          </w:p>
        </w:tc>
        <w:tc>
          <w:tcPr>
            <w:tcW w:w="574" w:type="dxa"/>
            <w:tcBorders>
              <w:top w:val="nil"/>
              <w:left w:val="nil"/>
              <w:bottom w:val="single" w:sz="12" w:space="0" w:color="auto"/>
              <w:right w:val="single" w:sz="12" w:space="0" w:color="auto"/>
            </w:tcBorders>
            <w:shd w:val="clear" w:color="000000" w:fill="99CCFF"/>
            <w:noWrap/>
            <w:vAlign w:val="bottom"/>
            <w:hideMark/>
          </w:tcPr>
          <w:p w14:paraId="4B671378"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3.5</w:t>
            </w:r>
          </w:p>
        </w:tc>
        <w:tc>
          <w:tcPr>
            <w:tcW w:w="796" w:type="dxa"/>
            <w:tcBorders>
              <w:top w:val="nil"/>
              <w:left w:val="nil"/>
              <w:bottom w:val="single" w:sz="12" w:space="0" w:color="auto"/>
              <w:right w:val="single" w:sz="12" w:space="0" w:color="auto"/>
            </w:tcBorders>
            <w:shd w:val="clear" w:color="000000" w:fill="99CCFF"/>
            <w:noWrap/>
            <w:vAlign w:val="bottom"/>
            <w:hideMark/>
          </w:tcPr>
          <w:p w14:paraId="4C62BD8E"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5.3</w:t>
            </w:r>
          </w:p>
        </w:tc>
      </w:tr>
      <w:tr w:rsidR="00875FC5" w:rsidRPr="00A6735F" w14:paraId="6F1F339B" w14:textId="77777777" w:rsidTr="00875FC5">
        <w:trPr>
          <w:trHeight w:val="221"/>
        </w:trPr>
        <w:tc>
          <w:tcPr>
            <w:tcW w:w="1199" w:type="dxa"/>
            <w:tcBorders>
              <w:top w:val="nil"/>
              <w:left w:val="single" w:sz="12" w:space="0" w:color="auto"/>
              <w:bottom w:val="single" w:sz="12" w:space="0" w:color="auto"/>
              <w:right w:val="nil"/>
            </w:tcBorders>
            <w:shd w:val="clear" w:color="000000" w:fill="FFFF99"/>
            <w:noWrap/>
            <w:vAlign w:val="bottom"/>
            <w:hideMark/>
          </w:tcPr>
          <w:p w14:paraId="6C69A762" w14:textId="77777777" w:rsidR="00875FC5" w:rsidRPr="00A6735F" w:rsidRDefault="00875FC5" w:rsidP="00875FC5">
            <w:pPr>
              <w:spacing w:after="0" w:line="240" w:lineRule="auto"/>
              <w:jc w:val="right"/>
              <w:rPr>
                <w:rFonts w:ascii="Arial" w:eastAsia="Times New Roman" w:hAnsi="Arial" w:cs="Arial"/>
                <w:b/>
                <w:bCs/>
                <w:sz w:val="20"/>
                <w:szCs w:val="20"/>
                <w:lang w:eastAsia="tr-TR"/>
              </w:rPr>
            </w:pPr>
            <w:r w:rsidRPr="00A6735F">
              <w:rPr>
                <w:rFonts w:ascii="Arial" w:eastAsia="Times New Roman" w:hAnsi="Arial" w:cs="Arial"/>
                <w:b/>
                <w:bCs/>
                <w:sz w:val="20"/>
                <w:szCs w:val="20"/>
                <w:lang w:eastAsia="tr-TR"/>
              </w:rPr>
              <w:t>1990</w:t>
            </w:r>
          </w:p>
        </w:tc>
        <w:tc>
          <w:tcPr>
            <w:tcW w:w="852" w:type="dxa"/>
            <w:tcBorders>
              <w:top w:val="nil"/>
              <w:left w:val="single" w:sz="12" w:space="0" w:color="auto"/>
              <w:bottom w:val="single" w:sz="12" w:space="0" w:color="auto"/>
              <w:right w:val="single" w:sz="12" w:space="0" w:color="auto"/>
            </w:tcBorders>
            <w:shd w:val="clear" w:color="000000" w:fill="CCFFCC"/>
            <w:noWrap/>
            <w:vAlign w:val="bottom"/>
            <w:hideMark/>
          </w:tcPr>
          <w:p w14:paraId="2C4754D0"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9.37</w:t>
            </w:r>
          </w:p>
        </w:tc>
        <w:tc>
          <w:tcPr>
            <w:tcW w:w="796" w:type="dxa"/>
            <w:tcBorders>
              <w:top w:val="nil"/>
              <w:left w:val="nil"/>
              <w:bottom w:val="single" w:sz="12" w:space="0" w:color="auto"/>
              <w:right w:val="single" w:sz="12" w:space="0" w:color="auto"/>
            </w:tcBorders>
            <w:shd w:val="clear" w:color="000000" w:fill="CCFFCC"/>
            <w:noWrap/>
            <w:vAlign w:val="bottom"/>
            <w:hideMark/>
          </w:tcPr>
          <w:p w14:paraId="478D83DB"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7.81</w:t>
            </w:r>
          </w:p>
        </w:tc>
        <w:tc>
          <w:tcPr>
            <w:tcW w:w="574" w:type="dxa"/>
            <w:tcBorders>
              <w:top w:val="nil"/>
              <w:left w:val="nil"/>
              <w:bottom w:val="single" w:sz="12" w:space="0" w:color="auto"/>
              <w:right w:val="single" w:sz="12" w:space="0" w:color="auto"/>
            </w:tcBorders>
            <w:shd w:val="clear" w:color="000000" w:fill="99CCFF"/>
            <w:noWrap/>
            <w:vAlign w:val="bottom"/>
            <w:hideMark/>
          </w:tcPr>
          <w:p w14:paraId="1B084FAA"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1.8</w:t>
            </w:r>
          </w:p>
        </w:tc>
        <w:tc>
          <w:tcPr>
            <w:tcW w:w="796" w:type="dxa"/>
            <w:tcBorders>
              <w:top w:val="nil"/>
              <w:left w:val="nil"/>
              <w:bottom w:val="single" w:sz="12" w:space="0" w:color="auto"/>
              <w:right w:val="single" w:sz="12" w:space="0" w:color="auto"/>
            </w:tcBorders>
            <w:shd w:val="clear" w:color="000000" w:fill="99CCFF"/>
            <w:noWrap/>
            <w:vAlign w:val="bottom"/>
            <w:hideMark/>
          </w:tcPr>
          <w:p w14:paraId="28E4DDD6"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5.6</w:t>
            </w:r>
          </w:p>
        </w:tc>
      </w:tr>
      <w:tr w:rsidR="00875FC5" w:rsidRPr="00A6735F" w14:paraId="34945029" w14:textId="77777777" w:rsidTr="00875FC5">
        <w:trPr>
          <w:trHeight w:val="221"/>
        </w:trPr>
        <w:tc>
          <w:tcPr>
            <w:tcW w:w="1199" w:type="dxa"/>
            <w:tcBorders>
              <w:top w:val="nil"/>
              <w:left w:val="single" w:sz="12" w:space="0" w:color="auto"/>
              <w:bottom w:val="single" w:sz="12" w:space="0" w:color="auto"/>
              <w:right w:val="nil"/>
            </w:tcBorders>
            <w:shd w:val="clear" w:color="000000" w:fill="FFFF99"/>
            <w:noWrap/>
            <w:vAlign w:val="bottom"/>
            <w:hideMark/>
          </w:tcPr>
          <w:p w14:paraId="1B0BAB7C" w14:textId="77777777" w:rsidR="00875FC5" w:rsidRPr="00A6735F" w:rsidRDefault="00875FC5" w:rsidP="00875FC5">
            <w:pPr>
              <w:spacing w:after="0" w:line="240" w:lineRule="auto"/>
              <w:jc w:val="right"/>
              <w:rPr>
                <w:rFonts w:ascii="Arial" w:eastAsia="Times New Roman" w:hAnsi="Arial" w:cs="Arial"/>
                <w:b/>
                <w:bCs/>
                <w:sz w:val="20"/>
                <w:szCs w:val="20"/>
                <w:lang w:eastAsia="tr-TR"/>
              </w:rPr>
            </w:pPr>
            <w:r w:rsidRPr="00A6735F">
              <w:rPr>
                <w:rFonts w:ascii="Arial" w:eastAsia="Times New Roman" w:hAnsi="Arial" w:cs="Arial"/>
                <w:b/>
                <w:bCs/>
                <w:sz w:val="20"/>
                <w:szCs w:val="20"/>
                <w:lang w:eastAsia="tr-TR"/>
              </w:rPr>
              <w:t>1991</w:t>
            </w:r>
          </w:p>
        </w:tc>
        <w:tc>
          <w:tcPr>
            <w:tcW w:w="852" w:type="dxa"/>
            <w:tcBorders>
              <w:top w:val="nil"/>
              <w:left w:val="single" w:sz="12" w:space="0" w:color="auto"/>
              <w:bottom w:val="single" w:sz="12" w:space="0" w:color="auto"/>
              <w:right w:val="single" w:sz="12" w:space="0" w:color="auto"/>
            </w:tcBorders>
            <w:shd w:val="clear" w:color="000000" w:fill="CCFFCC"/>
            <w:noWrap/>
            <w:vAlign w:val="bottom"/>
            <w:hideMark/>
          </w:tcPr>
          <w:p w14:paraId="29BE765C"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0.35</w:t>
            </w:r>
          </w:p>
        </w:tc>
        <w:tc>
          <w:tcPr>
            <w:tcW w:w="796" w:type="dxa"/>
            <w:tcBorders>
              <w:top w:val="nil"/>
              <w:left w:val="nil"/>
              <w:bottom w:val="single" w:sz="12" w:space="0" w:color="auto"/>
              <w:right w:val="single" w:sz="12" w:space="0" w:color="auto"/>
            </w:tcBorders>
            <w:shd w:val="clear" w:color="000000" w:fill="CCFFCC"/>
            <w:noWrap/>
            <w:vAlign w:val="bottom"/>
            <w:hideMark/>
          </w:tcPr>
          <w:p w14:paraId="0ACF77C0"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7.85</w:t>
            </w:r>
          </w:p>
        </w:tc>
        <w:tc>
          <w:tcPr>
            <w:tcW w:w="574" w:type="dxa"/>
            <w:tcBorders>
              <w:top w:val="nil"/>
              <w:left w:val="nil"/>
              <w:bottom w:val="single" w:sz="12" w:space="0" w:color="auto"/>
              <w:right w:val="single" w:sz="12" w:space="0" w:color="auto"/>
            </w:tcBorders>
            <w:shd w:val="clear" w:color="000000" w:fill="99CCFF"/>
            <w:noWrap/>
            <w:vAlign w:val="bottom"/>
            <w:hideMark/>
          </w:tcPr>
          <w:p w14:paraId="5431A96F"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-0.5</w:t>
            </w:r>
          </w:p>
        </w:tc>
        <w:tc>
          <w:tcPr>
            <w:tcW w:w="796" w:type="dxa"/>
            <w:tcBorders>
              <w:top w:val="nil"/>
              <w:left w:val="nil"/>
              <w:bottom w:val="single" w:sz="12" w:space="0" w:color="auto"/>
              <w:right w:val="single" w:sz="12" w:space="0" w:color="auto"/>
            </w:tcBorders>
            <w:shd w:val="clear" w:color="000000" w:fill="99CCFF"/>
            <w:noWrap/>
            <w:vAlign w:val="bottom"/>
            <w:hideMark/>
          </w:tcPr>
          <w:p w14:paraId="103DF95E"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6.9</w:t>
            </w:r>
          </w:p>
        </w:tc>
      </w:tr>
      <w:tr w:rsidR="00875FC5" w:rsidRPr="00A6735F" w14:paraId="4B46CA03" w14:textId="77777777" w:rsidTr="00875FC5">
        <w:trPr>
          <w:trHeight w:val="221"/>
        </w:trPr>
        <w:tc>
          <w:tcPr>
            <w:tcW w:w="1199" w:type="dxa"/>
            <w:tcBorders>
              <w:top w:val="nil"/>
              <w:left w:val="single" w:sz="12" w:space="0" w:color="auto"/>
              <w:bottom w:val="single" w:sz="12" w:space="0" w:color="auto"/>
              <w:right w:val="nil"/>
            </w:tcBorders>
            <w:shd w:val="clear" w:color="000000" w:fill="FFFF99"/>
            <w:noWrap/>
            <w:vAlign w:val="bottom"/>
            <w:hideMark/>
          </w:tcPr>
          <w:p w14:paraId="38D3F389" w14:textId="77777777" w:rsidR="00875FC5" w:rsidRPr="00A6735F" w:rsidRDefault="00875FC5" w:rsidP="00875FC5">
            <w:pPr>
              <w:spacing w:after="0" w:line="240" w:lineRule="auto"/>
              <w:jc w:val="right"/>
              <w:rPr>
                <w:rFonts w:ascii="Arial" w:eastAsia="Times New Roman" w:hAnsi="Arial" w:cs="Arial"/>
                <w:b/>
                <w:bCs/>
                <w:sz w:val="20"/>
                <w:szCs w:val="20"/>
                <w:lang w:eastAsia="tr-TR"/>
              </w:rPr>
            </w:pPr>
            <w:r w:rsidRPr="00A6735F">
              <w:rPr>
                <w:rFonts w:ascii="Arial" w:eastAsia="Times New Roman" w:hAnsi="Arial" w:cs="Arial"/>
                <w:b/>
                <w:bCs/>
                <w:sz w:val="20"/>
                <w:szCs w:val="20"/>
                <w:lang w:eastAsia="tr-TR"/>
              </w:rPr>
              <w:t>1992</w:t>
            </w:r>
          </w:p>
        </w:tc>
        <w:tc>
          <w:tcPr>
            <w:tcW w:w="852" w:type="dxa"/>
            <w:tcBorders>
              <w:top w:val="nil"/>
              <w:left w:val="single" w:sz="12" w:space="0" w:color="auto"/>
              <w:bottom w:val="single" w:sz="12" w:space="0" w:color="auto"/>
              <w:right w:val="single" w:sz="12" w:space="0" w:color="auto"/>
            </w:tcBorders>
            <w:shd w:val="clear" w:color="000000" w:fill="CCFFCC"/>
            <w:noWrap/>
            <w:vAlign w:val="bottom"/>
            <w:hideMark/>
          </w:tcPr>
          <w:p w14:paraId="3632A2EA"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6.40</w:t>
            </w:r>
          </w:p>
        </w:tc>
        <w:tc>
          <w:tcPr>
            <w:tcW w:w="796" w:type="dxa"/>
            <w:tcBorders>
              <w:top w:val="nil"/>
              <w:left w:val="nil"/>
              <w:bottom w:val="single" w:sz="12" w:space="0" w:color="auto"/>
              <w:right w:val="single" w:sz="12" w:space="0" w:color="auto"/>
            </w:tcBorders>
            <w:shd w:val="clear" w:color="000000" w:fill="CCFFCC"/>
            <w:noWrap/>
            <w:vAlign w:val="bottom"/>
            <w:hideMark/>
          </w:tcPr>
          <w:p w14:paraId="4FA0C42C"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8.12</w:t>
            </w:r>
          </w:p>
        </w:tc>
        <w:tc>
          <w:tcPr>
            <w:tcW w:w="574" w:type="dxa"/>
            <w:tcBorders>
              <w:top w:val="nil"/>
              <w:left w:val="nil"/>
              <w:bottom w:val="single" w:sz="12" w:space="0" w:color="auto"/>
              <w:right w:val="single" w:sz="12" w:space="0" w:color="auto"/>
            </w:tcBorders>
            <w:shd w:val="clear" w:color="000000" w:fill="99CCFF"/>
            <w:noWrap/>
            <w:vAlign w:val="bottom"/>
            <w:hideMark/>
          </w:tcPr>
          <w:p w14:paraId="6592ABAA"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3.1</w:t>
            </w:r>
          </w:p>
        </w:tc>
        <w:tc>
          <w:tcPr>
            <w:tcW w:w="796" w:type="dxa"/>
            <w:tcBorders>
              <w:top w:val="nil"/>
              <w:left w:val="nil"/>
              <w:bottom w:val="single" w:sz="12" w:space="0" w:color="auto"/>
              <w:right w:val="single" w:sz="12" w:space="0" w:color="auto"/>
            </w:tcBorders>
            <w:shd w:val="clear" w:color="000000" w:fill="99CCFF"/>
            <w:noWrap/>
            <w:vAlign w:val="bottom"/>
            <w:hideMark/>
          </w:tcPr>
          <w:p w14:paraId="46D0973D"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7.5</w:t>
            </w:r>
          </w:p>
        </w:tc>
      </w:tr>
      <w:tr w:rsidR="00875FC5" w:rsidRPr="00A6735F" w14:paraId="1C6DB452" w14:textId="77777777" w:rsidTr="00875FC5">
        <w:trPr>
          <w:trHeight w:val="221"/>
        </w:trPr>
        <w:tc>
          <w:tcPr>
            <w:tcW w:w="1199" w:type="dxa"/>
            <w:tcBorders>
              <w:top w:val="nil"/>
              <w:left w:val="single" w:sz="12" w:space="0" w:color="auto"/>
              <w:bottom w:val="single" w:sz="12" w:space="0" w:color="auto"/>
              <w:right w:val="nil"/>
            </w:tcBorders>
            <w:shd w:val="clear" w:color="000000" w:fill="FFFF99"/>
            <w:noWrap/>
            <w:vAlign w:val="bottom"/>
            <w:hideMark/>
          </w:tcPr>
          <w:p w14:paraId="75C0C089" w14:textId="77777777" w:rsidR="00875FC5" w:rsidRPr="00A6735F" w:rsidRDefault="00875FC5" w:rsidP="00875FC5">
            <w:pPr>
              <w:spacing w:after="0" w:line="240" w:lineRule="auto"/>
              <w:jc w:val="right"/>
              <w:rPr>
                <w:rFonts w:ascii="Arial" w:eastAsia="Times New Roman" w:hAnsi="Arial" w:cs="Arial"/>
                <w:b/>
                <w:bCs/>
                <w:sz w:val="20"/>
                <w:szCs w:val="20"/>
                <w:lang w:eastAsia="tr-TR"/>
              </w:rPr>
            </w:pPr>
            <w:r w:rsidRPr="00A6735F">
              <w:rPr>
                <w:rFonts w:ascii="Arial" w:eastAsia="Times New Roman" w:hAnsi="Arial" w:cs="Arial"/>
                <w:b/>
                <w:bCs/>
                <w:sz w:val="20"/>
                <w:szCs w:val="20"/>
                <w:lang w:eastAsia="tr-TR"/>
              </w:rPr>
              <w:t>1993</w:t>
            </w:r>
          </w:p>
        </w:tc>
        <w:tc>
          <w:tcPr>
            <w:tcW w:w="852" w:type="dxa"/>
            <w:tcBorders>
              <w:top w:val="nil"/>
              <w:left w:val="single" w:sz="12" w:space="0" w:color="auto"/>
              <w:bottom w:val="single" w:sz="12" w:space="0" w:color="auto"/>
              <w:right w:val="single" w:sz="12" w:space="0" w:color="auto"/>
            </w:tcBorders>
            <w:shd w:val="clear" w:color="000000" w:fill="CCFFCC"/>
            <w:noWrap/>
            <w:vAlign w:val="bottom"/>
            <w:hideMark/>
          </w:tcPr>
          <w:p w14:paraId="7EA733BD"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8.14</w:t>
            </w:r>
          </w:p>
        </w:tc>
        <w:tc>
          <w:tcPr>
            <w:tcW w:w="796" w:type="dxa"/>
            <w:tcBorders>
              <w:top w:val="nil"/>
              <w:left w:val="nil"/>
              <w:bottom w:val="single" w:sz="12" w:space="0" w:color="auto"/>
              <w:right w:val="single" w:sz="12" w:space="0" w:color="auto"/>
            </w:tcBorders>
            <w:shd w:val="clear" w:color="000000" w:fill="CCFFCC"/>
            <w:noWrap/>
            <w:vAlign w:val="bottom"/>
            <w:hideMark/>
          </w:tcPr>
          <w:p w14:paraId="6F78D01F"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8.51</w:t>
            </w:r>
          </w:p>
        </w:tc>
        <w:tc>
          <w:tcPr>
            <w:tcW w:w="574" w:type="dxa"/>
            <w:tcBorders>
              <w:top w:val="nil"/>
              <w:left w:val="nil"/>
              <w:bottom w:val="single" w:sz="12" w:space="0" w:color="auto"/>
              <w:right w:val="single" w:sz="12" w:space="0" w:color="auto"/>
            </w:tcBorders>
            <w:shd w:val="clear" w:color="000000" w:fill="99CCFF"/>
            <w:noWrap/>
            <w:vAlign w:val="bottom"/>
            <w:hideMark/>
          </w:tcPr>
          <w:p w14:paraId="08D515D9"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2.7</w:t>
            </w:r>
          </w:p>
        </w:tc>
        <w:tc>
          <w:tcPr>
            <w:tcW w:w="796" w:type="dxa"/>
            <w:tcBorders>
              <w:top w:val="nil"/>
              <w:left w:val="nil"/>
              <w:bottom w:val="single" w:sz="12" w:space="0" w:color="auto"/>
              <w:right w:val="single" w:sz="12" w:space="0" w:color="auto"/>
            </w:tcBorders>
            <w:shd w:val="clear" w:color="000000" w:fill="99CCFF"/>
            <w:noWrap/>
            <w:vAlign w:val="bottom"/>
            <w:hideMark/>
          </w:tcPr>
          <w:p w14:paraId="71B3DE8D"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6.9</w:t>
            </w:r>
          </w:p>
        </w:tc>
      </w:tr>
      <w:tr w:rsidR="00875FC5" w:rsidRPr="00A6735F" w14:paraId="0289AA82" w14:textId="77777777" w:rsidTr="00875FC5">
        <w:trPr>
          <w:trHeight w:val="221"/>
        </w:trPr>
        <w:tc>
          <w:tcPr>
            <w:tcW w:w="1199" w:type="dxa"/>
            <w:tcBorders>
              <w:top w:val="nil"/>
              <w:left w:val="single" w:sz="12" w:space="0" w:color="auto"/>
              <w:bottom w:val="single" w:sz="12" w:space="0" w:color="auto"/>
              <w:right w:val="nil"/>
            </w:tcBorders>
            <w:shd w:val="clear" w:color="000000" w:fill="FFFF99"/>
            <w:noWrap/>
            <w:vAlign w:val="bottom"/>
            <w:hideMark/>
          </w:tcPr>
          <w:p w14:paraId="37AB7340" w14:textId="77777777" w:rsidR="00875FC5" w:rsidRPr="00A6735F" w:rsidRDefault="00875FC5" w:rsidP="00875FC5">
            <w:pPr>
              <w:spacing w:after="0" w:line="240" w:lineRule="auto"/>
              <w:jc w:val="right"/>
              <w:rPr>
                <w:rFonts w:ascii="Arial" w:eastAsia="Times New Roman" w:hAnsi="Arial" w:cs="Arial"/>
                <w:b/>
                <w:bCs/>
                <w:sz w:val="20"/>
                <w:szCs w:val="20"/>
                <w:lang w:eastAsia="tr-TR"/>
              </w:rPr>
            </w:pPr>
            <w:r w:rsidRPr="00A6735F">
              <w:rPr>
                <w:rFonts w:ascii="Arial" w:eastAsia="Times New Roman" w:hAnsi="Arial" w:cs="Arial"/>
                <w:b/>
                <w:bCs/>
                <w:sz w:val="20"/>
                <w:szCs w:val="20"/>
                <w:lang w:eastAsia="tr-TR"/>
              </w:rPr>
              <w:t>1994</w:t>
            </w:r>
          </w:p>
        </w:tc>
        <w:tc>
          <w:tcPr>
            <w:tcW w:w="852" w:type="dxa"/>
            <w:tcBorders>
              <w:top w:val="nil"/>
              <w:left w:val="single" w:sz="12" w:space="0" w:color="auto"/>
              <w:bottom w:val="single" w:sz="12" w:space="0" w:color="auto"/>
              <w:right w:val="single" w:sz="12" w:space="0" w:color="auto"/>
            </w:tcBorders>
            <w:shd w:val="clear" w:color="000000" w:fill="CCFFCC"/>
            <w:noWrap/>
            <w:vAlign w:val="bottom"/>
            <w:hideMark/>
          </w:tcPr>
          <w:p w14:paraId="47712056"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-6.08</w:t>
            </w:r>
          </w:p>
        </w:tc>
        <w:tc>
          <w:tcPr>
            <w:tcW w:w="796" w:type="dxa"/>
            <w:tcBorders>
              <w:top w:val="nil"/>
              <w:left w:val="nil"/>
              <w:bottom w:val="single" w:sz="12" w:space="0" w:color="auto"/>
              <w:right w:val="single" w:sz="12" w:space="0" w:color="auto"/>
            </w:tcBorders>
            <w:shd w:val="clear" w:color="000000" w:fill="CCFFCC"/>
            <w:noWrap/>
            <w:vAlign w:val="bottom"/>
            <w:hideMark/>
          </w:tcPr>
          <w:p w14:paraId="59F26506"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8.19</w:t>
            </w:r>
          </w:p>
        </w:tc>
        <w:tc>
          <w:tcPr>
            <w:tcW w:w="574" w:type="dxa"/>
            <w:tcBorders>
              <w:top w:val="nil"/>
              <w:left w:val="nil"/>
              <w:bottom w:val="single" w:sz="12" w:space="0" w:color="auto"/>
              <w:right w:val="single" w:sz="12" w:space="0" w:color="auto"/>
            </w:tcBorders>
            <w:shd w:val="clear" w:color="000000" w:fill="99CCFF"/>
            <w:noWrap/>
            <w:vAlign w:val="bottom"/>
            <w:hideMark/>
          </w:tcPr>
          <w:p w14:paraId="431A7298"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4</w:t>
            </w:r>
          </w:p>
        </w:tc>
        <w:tc>
          <w:tcPr>
            <w:tcW w:w="796" w:type="dxa"/>
            <w:tcBorders>
              <w:top w:val="nil"/>
              <w:left w:val="nil"/>
              <w:bottom w:val="single" w:sz="12" w:space="0" w:color="auto"/>
              <w:right w:val="single" w:sz="12" w:space="0" w:color="auto"/>
            </w:tcBorders>
            <w:shd w:val="clear" w:color="000000" w:fill="99CCFF"/>
            <w:noWrap/>
            <w:vAlign w:val="bottom"/>
            <w:hideMark/>
          </w:tcPr>
          <w:p w14:paraId="68AAFBC5"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6.1</w:t>
            </w:r>
          </w:p>
        </w:tc>
      </w:tr>
      <w:tr w:rsidR="00875FC5" w:rsidRPr="00A6735F" w14:paraId="4E3A2884" w14:textId="77777777" w:rsidTr="00875FC5">
        <w:trPr>
          <w:trHeight w:val="221"/>
        </w:trPr>
        <w:tc>
          <w:tcPr>
            <w:tcW w:w="1199" w:type="dxa"/>
            <w:tcBorders>
              <w:top w:val="nil"/>
              <w:left w:val="single" w:sz="12" w:space="0" w:color="auto"/>
              <w:bottom w:val="single" w:sz="12" w:space="0" w:color="auto"/>
              <w:right w:val="nil"/>
            </w:tcBorders>
            <w:shd w:val="clear" w:color="000000" w:fill="FFFF99"/>
            <w:noWrap/>
            <w:vAlign w:val="bottom"/>
            <w:hideMark/>
          </w:tcPr>
          <w:p w14:paraId="765EECF4" w14:textId="77777777" w:rsidR="00875FC5" w:rsidRPr="00A6735F" w:rsidRDefault="00875FC5" w:rsidP="00875FC5">
            <w:pPr>
              <w:spacing w:after="0" w:line="240" w:lineRule="auto"/>
              <w:jc w:val="right"/>
              <w:rPr>
                <w:rFonts w:ascii="Arial" w:eastAsia="Times New Roman" w:hAnsi="Arial" w:cs="Arial"/>
                <w:b/>
                <w:bCs/>
                <w:sz w:val="20"/>
                <w:szCs w:val="20"/>
                <w:lang w:eastAsia="tr-TR"/>
              </w:rPr>
            </w:pPr>
            <w:r w:rsidRPr="00A6735F">
              <w:rPr>
                <w:rFonts w:ascii="Arial" w:eastAsia="Times New Roman" w:hAnsi="Arial" w:cs="Arial"/>
                <w:b/>
                <w:bCs/>
                <w:sz w:val="20"/>
                <w:szCs w:val="20"/>
                <w:lang w:eastAsia="tr-TR"/>
              </w:rPr>
              <w:t>1995</w:t>
            </w:r>
          </w:p>
        </w:tc>
        <w:tc>
          <w:tcPr>
            <w:tcW w:w="852" w:type="dxa"/>
            <w:tcBorders>
              <w:top w:val="nil"/>
              <w:left w:val="single" w:sz="12" w:space="0" w:color="auto"/>
              <w:bottom w:val="single" w:sz="12" w:space="0" w:color="auto"/>
              <w:right w:val="single" w:sz="12" w:space="0" w:color="auto"/>
            </w:tcBorders>
            <w:shd w:val="clear" w:color="000000" w:fill="CCFFCC"/>
            <w:noWrap/>
            <w:vAlign w:val="bottom"/>
            <w:hideMark/>
          </w:tcPr>
          <w:p w14:paraId="32B54188"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7.95</w:t>
            </w:r>
          </w:p>
        </w:tc>
        <w:tc>
          <w:tcPr>
            <w:tcW w:w="796" w:type="dxa"/>
            <w:tcBorders>
              <w:top w:val="nil"/>
              <w:left w:val="nil"/>
              <w:bottom w:val="single" w:sz="12" w:space="0" w:color="auto"/>
              <w:right w:val="single" w:sz="12" w:space="0" w:color="auto"/>
            </w:tcBorders>
            <w:shd w:val="clear" w:color="000000" w:fill="CCFFCC"/>
            <w:noWrap/>
            <w:vAlign w:val="bottom"/>
            <w:hideMark/>
          </w:tcPr>
          <w:p w14:paraId="6E9FD6BF"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7.31</w:t>
            </w:r>
          </w:p>
        </w:tc>
        <w:tc>
          <w:tcPr>
            <w:tcW w:w="574" w:type="dxa"/>
            <w:tcBorders>
              <w:top w:val="nil"/>
              <w:left w:val="nil"/>
              <w:bottom w:val="single" w:sz="12" w:space="0" w:color="auto"/>
              <w:right w:val="single" w:sz="12" w:space="0" w:color="auto"/>
            </w:tcBorders>
            <w:shd w:val="clear" w:color="000000" w:fill="99CCFF"/>
            <w:noWrap/>
            <w:vAlign w:val="bottom"/>
            <w:hideMark/>
          </w:tcPr>
          <w:p w14:paraId="04FE3D26"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2.7</w:t>
            </w:r>
          </w:p>
        </w:tc>
        <w:tc>
          <w:tcPr>
            <w:tcW w:w="796" w:type="dxa"/>
            <w:tcBorders>
              <w:top w:val="nil"/>
              <w:left w:val="nil"/>
              <w:bottom w:val="single" w:sz="12" w:space="0" w:color="auto"/>
              <w:right w:val="single" w:sz="12" w:space="0" w:color="auto"/>
            </w:tcBorders>
            <w:shd w:val="clear" w:color="000000" w:fill="99CCFF"/>
            <w:noWrap/>
            <w:vAlign w:val="bottom"/>
            <w:hideMark/>
          </w:tcPr>
          <w:p w14:paraId="287C93AD"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5.6</w:t>
            </w:r>
          </w:p>
        </w:tc>
      </w:tr>
      <w:tr w:rsidR="00875FC5" w:rsidRPr="00A6735F" w14:paraId="67EB2C12" w14:textId="77777777" w:rsidTr="00875FC5">
        <w:trPr>
          <w:trHeight w:val="221"/>
        </w:trPr>
        <w:tc>
          <w:tcPr>
            <w:tcW w:w="1199" w:type="dxa"/>
            <w:tcBorders>
              <w:top w:val="nil"/>
              <w:left w:val="single" w:sz="12" w:space="0" w:color="auto"/>
              <w:bottom w:val="single" w:sz="12" w:space="0" w:color="auto"/>
              <w:right w:val="nil"/>
            </w:tcBorders>
            <w:shd w:val="clear" w:color="000000" w:fill="FFFF99"/>
            <w:noWrap/>
            <w:vAlign w:val="bottom"/>
            <w:hideMark/>
          </w:tcPr>
          <w:p w14:paraId="28313389" w14:textId="77777777" w:rsidR="00875FC5" w:rsidRPr="00A6735F" w:rsidRDefault="00875FC5" w:rsidP="00875FC5">
            <w:pPr>
              <w:spacing w:after="0" w:line="240" w:lineRule="auto"/>
              <w:jc w:val="right"/>
              <w:rPr>
                <w:rFonts w:ascii="Arial" w:eastAsia="Times New Roman" w:hAnsi="Arial" w:cs="Arial"/>
                <w:b/>
                <w:bCs/>
                <w:sz w:val="20"/>
                <w:szCs w:val="20"/>
                <w:lang w:eastAsia="tr-TR"/>
              </w:rPr>
            </w:pPr>
            <w:r w:rsidRPr="00A6735F">
              <w:rPr>
                <w:rFonts w:ascii="Arial" w:eastAsia="Times New Roman" w:hAnsi="Arial" w:cs="Arial"/>
                <w:b/>
                <w:bCs/>
                <w:sz w:val="20"/>
                <w:szCs w:val="20"/>
                <w:lang w:eastAsia="tr-TR"/>
              </w:rPr>
              <w:t>1996</w:t>
            </w:r>
          </w:p>
        </w:tc>
        <w:tc>
          <w:tcPr>
            <w:tcW w:w="852" w:type="dxa"/>
            <w:tcBorders>
              <w:top w:val="nil"/>
              <w:left w:val="single" w:sz="12" w:space="0" w:color="auto"/>
              <w:bottom w:val="single" w:sz="12" w:space="0" w:color="auto"/>
              <w:right w:val="single" w:sz="12" w:space="0" w:color="auto"/>
            </w:tcBorders>
            <w:shd w:val="clear" w:color="000000" w:fill="CCFFCC"/>
            <w:noWrap/>
            <w:vAlign w:val="bottom"/>
            <w:hideMark/>
          </w:tcPr>
          <w:p w14:paraId="0292D19C"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7.12</w:t>
            </w:r>
          </w:p>
        </w:tc>
        <w:tc>
          <w:tcPr>
            <w:tcW w:w="796" w:type="dxa"/>
            <w:tcBorders>
              <w:top w:val="nil"/>
              <w:left w:val="nil"/>
              <w:bottom w:val="single" w:sz="12" w:space="0" w:color="auto"/>
              <w:right w:val="single" w:sz="12" w:space="0" w:color="auto"/>
            </w:tcBorders>
            <w:shd w:val="clear" w:color="000000" w:fill="CCFFCC"/>
            <w:noWrap/>
            <w:vAlign w:val="bottom"/>
            <w:hideMark/>
          </w:tcPr>
          <w:p w14:paraId="5580020C"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6.35</w:t>
            </w:r>
          </w:p>
        </w:tc>
        <w:tc>
          <w:tcPr>
            <w:tcW w:w="574" w:type="dxa"/>
            <w:tcBorders>
              <w:top w:val="nil"/>
              <w:left w:val="nil"/>
              <w:bottom w:val="single" w:sz="12" w:space="0" w:color="auto"/>
              <w:right w:val="single" w:sz="12" w:space="0" w:color="auto"/>
            </w:tcBorders>
            <w:shd w:val="clear" w:color="000000" w:fill="99CCFF"/>
            <w:noWrap/>
            <w:vAlign w:val="bottom"/>
            <w:hideMark/>
          </w:tcPr>
          <w:p w14:paraId="2ADB5EEE"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3.6</w:t>
            </w:r>
          </w:p>
        </w:tc>
        <w:tc>
          <w:tcPr>
            <w:tcW w:w="796" w:type="dxa"/>
            <w:tcBorders>
              <w:top w:val="nil"/>
              <w:left w:val="nil"/>
              <w:bottom w:val="single" w:sz="12" w:space="0" w:color="auto"/>
              <w:right w:val="single" w:sz="12" w:space="0" w:color="auto"/>
            </w:tcBorders>
            <w:shd w:val="clear" w:color="000000" w:fill="99CCFF"/>
            <w:noWrap/>
            <w:vAlign w:val="bottom"/>
            <w:hideMark/>
          </w:tcPr>
          <w:p w14:paraId="3CD58F67"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5.4</w:t>
            </w:r>
          </w:p>
        </w:tc>
      </w:tr>
      <w:tr w:rsidR="00875FC5" w:rsidRPr="00A6735F" w14:paraId="7F896953" w14:textId="77777777" w:rsidTr="00875FC5">
        <w:trPr>
          <w:trHeight w:val="221"/>
        </w:trPr>
        <w:tc>
          <w:tcPr>
            <w:tcW w:w="1199" w:type="dxa"/>
            <w:tcBorders>
              <w:top w:val="nil"/>
              <w:left w:val="single" w:sz="12" w:space="0" w:color="auto"/>
              <w:bottom w:val="single" w:sz="12" w:space="0" w:color="auto"/>
              <w:right w:val="nil"/>
            </w:tcBorders>
            <w:shd w:val="clear" w:color="000000" w:fill="FFFF99"/>
            <w:noWrap/>
            <w:vAlign w:val="bottom"/>
            <w:hideMark/>
          </w:tcPr>
          <w:p w14:paraId="44069D95" w14:textId="77777777" w:rsidR="00875FC5" w:rsidRPr="00A6735F" w:rsidRDefault="00875FC5" w:rsidP="00875FC5">
            <w:pPr>
              <w:spacing w:after="0" w:line="240" w:lineRule="auto"/>
              <w:jc w:val="right"/>
              <w:rPr>
                <w:rFonts w:ascii="Arial" w:eastAsia="Times New Roman" w:hAnsi="Arial" w:cs="Arial"/>
                <w:b/>
                <w:bCs/>
                <w:sz w:val="20"/>
                <w:szCs w:val="20"/>
                <w:lang w:eastAsia="tr-TR"/>
              </w:rPr>
            </w:pPr>
            <w:r w:rsidRPr="00A6735F">
              <w:rPr>
                <w:rFonts w:ascii="Arial" w:eastAsia="Times New Roman" w:hAnsi="Arial" w:cs="Arial"/>
                <w:b/>
                <w:bCs/>
                <w:sz w:val="20"/>
                <w:szCs w:val="20"/>
                <w:lang w:eastAsia="tr-TR"/>
              </w:rPr>
              <w:t>1997</w:t>
            </w:r>
          </w:p>
        </w:tc>
        <w:tc>
          <w:tcPr>
            <w:tcW w:w="852" w:type="dxa"/>
            <w:tcBorders>
              <w:top w:val="nil"/>
              <w:left w:val="single" w:sz="12" w:space="0" w:color="auto"/>
              <w:bottom w:val="single" w:sz="12" w:space="0" w:color="auto"/>
              <w:right w:val="single" w:sz="12" w:space="0" w:color="auto"/>
            </w:tcBorders>
            <w:shd w:val="clear" w:color="000000" w:fill="CCFFCC"/>
            <w:noWrap/>
            <w:vAlign w:val="bottom"/>
            <w:hideMark/>
          </w:tcPr>
          <w:p w14:paraId="4CD83E4F"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8.29</w:t>
            </w:r>
          </w:p>
        </w:tc>
        <w:tc>
          <w:tcPr>
            <w:tcW w:w="796" w:type="dxa"/>
            <w:tcBorders>
              <w:top w:val="nil"/>
              <w:left w:val="nil"/>
              <w:bottom w:val="single" w:sz="12" w:space="0" w:color="auto"/>
              <w:right w:val="single" w:sz="12" w:space="0" w:color="auto"/>
            </w:tcBorders>
            <w:shd w:val="clear" w:color="000000" w:fill="CCFFCC"/>
            <w:noWrap/>
            <w:vAlign w:val="bottom"/>
            <w:hideMark/>
          </w:tcPr>
          <w:p w14:paraId="1EDB4D18"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6.55</w:t>
            </w:r>
          </w:p>
        </w:tc>
        <w:tc>
          <w:tcPr>
            <w:tcW w:w="574" w:type="dxa"/>
            <w:tcBorders>
              <w:top w:val="nil"/>
              <w:left w:val="nil"/>
              <w:bottom w:val="single" w:sz="12" w:space="0" w:color="auto"/>
              <w:right w:val="single" w:sz="12" w:space="0" w:color="auto"/>
            </w:tcBorders>
            <w:shd w:val="clear" w:color="000000" w:fill="99CCFF"/>
            <w:noWrap/>
            <w:vAlign w:val="bottom"/>
            <w:hideMark/>
          </w:tcPr>
          <w:p w14:paraId="5E2956E0"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4.4</w:t>
            </w:r>
          </w:p>
        </w:tc>
        <w:tc>
          <w:tcPr>
            <w:tcW w:w="796" w:type="dxa"/>
            <w:tcBorders>
              <w:top w:val="nil"/>
              <w:left w:val="nil"/>
              <w:bottom w:val="single" w:sz="12" w:space="0" w:color="auto"/>
              <w:right w:val="single" w:sz="12" w:space="0" w:color="auto"/>
            </w:tcBorders>
            <w:shd w:val="clear" w:color="000000" w:fill="99CCFF"/>
            <w:noWrap/>
            <w:vAlign w:val="bottom"/>
            <w:hideMark/>
          </w:tcPr>
          <w:p w14:paraId="72F6C250"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4.9</w:t>
            </w:r>
          </w:p>
        </w:tc>
      </w:tr>
      <w:tr w:rsidR="00875FC5" w:rsidRPr="00A6735F" w14:paraId="596E6B6E" w14:textId="77777777" w:rsidTr="00875FC5">
        <w:trPr>
          <w:trHeight w:val="221"/>
        </w:trPr>
        <w:tc>
          <w:tcPr>
            <w:tcW w:w="1199" w:type="dxa"/>
            <w:tcBorders>
              <w:top w:val="nil"/>
              <w:left w:val="single" w:sz="12" w:space="0" w:color="auto"/>
              <w:bottom w:val="single" w:sz="12" w:space="0" w:color="auto"/>
              <w:right w:val="nil"/>
            </w:tcBorders>
            <w:shd w:val="clear" w:color="000000" w:fill="FFFF99"/>
            <w:noWrap/>
            <w:vAlign w:val="bottom"/>
            <w:hideMark/>
          </w:tcPr>
          <w:p w14:paraId="559A9581" w14:textId="77777777" w:rsidR="00875FC5" w:rsidRPr="00A6735F" w:rsidRDefault="00875FC5" w:rsidP="00875FC5">
            <w:pPr>
              <w:spacing w:after="0" w:line="240" w:lineRule="auto"/>
              <w:jc w:val="right"/>
              <w:rPr>
                <w:rFonts w:ascii="Arial" w:eastAsia="Times New Roman" w:hAnsi="Arial" w:cs="Arial"/>
                <w:b/>
                <w:bCs/>
                <w:sz w:val="20"/>
                <w:szCs w:val="20"/>
                <w:lang w:eastAsia="tr-TR"/>
              </w:rPr>
            </w:pPr>
            <w:r w:rsidRPr="00A6735F">
              <w:rPr>
                <w:rFonts w:ascii="Arial" w:eastAsia="Times New Roman" w:hAnsi="Arial" w:cs="Arial"/>
                <w:b/>
                <w:bCs/>
                <w:sz w:val="20"/>
                <w:szCs w:val="20"/>
                <w:lang w:eastAsia="tr-TR"/>
              </w:rPr>
              <w:t>1998</w:t>
            </w:r>
          </w:p>
        </w:tc>
        <w:tc>
          <w:tcPr>
            <w:tcW w:w="852" w:type="dxa"/>
            <w:tcBorders>
              <w:top w:val="nil"/>
              <w:left w:val="single" w:sz="12" w:space="0" w:color="auto"/>
              <w:bottom w:val="single" w:sz="12" w:space="0" w:color="auto"/>
              <w:right w:val="single" w:sz="12" w:space="0" w:color="auto"/>
            </w:tcBorders>
            <w:shd w:val="clear" w:color="000000" w:fill="CCFFCC"/>
            <w:noWrap/>
            <w:vAlign w:val="bottom"/>
            <w:hideMark/>
          </w:tcPr>
          <w:p w14:paraId="2666558C"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3.86</w:t>
            </w:r>
          </w:p>
        </w:tc>
        <w:tc>
          <w:tcPr>
            <w:tcW w:w="796" w:type="dxa"/>
            <w:tcBorders>
              <w:top w:val="nil"/>
              <w:left w:val="nil"/>
              <w:bottom w:val="single" w:sz="12" w:space="0" w:color="auto"/>
              <w:right w:val="single" w:sz="12" w:space="0" w:color="auto"/>
            </w:tcBorders>
            <w:shd w:val="clear" w:color="000000" w:fill="CCFFCC"/>
            <w:noWrap/>
            <w:vAlign w:val="bottom"/>
            <w:hideMark/>
          </w:tcPr>
          <w:p w14:paraId="3EECB3FA"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6.67</w:t>
            </w:r>
          </w:p>
        </w:tc>
        <w:tc>
          <w:tcPr>
            <w:tcW w:w="574" w:type="dxa"/>
            <w:tcBorders>
              <w:top w:val="nil"/>
              <w:left w:val="nil"/>
              <w:bottom w:val="single" w:sz="12" w:space="0" w:color="auto"/>
              <w:right w:val="single" w:sz="12" w:space="0" w:color="auto"/>
            </w:tcBorders>
            <w:shd w:val="clear" w:color="000000" w:fill="99CCFF"/>
            <w:noWrap/>
            <w:vAlign w:val="bottom"/>
            <w:hideMark/>
          </w:tcPr>
          <w:p w14:paraId="19C148AD"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4.3</w:t>
            </w:r>
          </w:p>
        </w:tc>
        <w:tc>
          <w:tcPr>
            <w:tcW w:w="796" w:type="dxa"/>
            <w:tcBorders>
              <w:top w:val="nil"/>
              <w:left w:val="nil"/>
              <w:bottom w:val="single" w:sz="12" w:space="0" w:color="auto"/>
              <w:right w:val="single" w:sz="12" w:space="0" w:color="auto"/>
            </w:tcBorders>
            <w:shd w:val="clear" w:color="000000" w:fill="99CCFF"/>
            <w:noWrap/>
            <w:vAlign w:val="bottom"/>
            <w:hideMark/>
          </w:tcPr>
          <w:p w14:paraId="270DD9EF"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4.5</w:t>
            </w:r>
          </w:p>
        </w:tc>
      </w:tr>
      <w:tr w:rsidR="00875FC5" w:rsidRPr="00A6735F" w14:paraId="2E134659" w14:textId="77777777" w:rsidTr="00875FC5">
        <w:trPr>
          <w:trHeight w:val="221"/>
        </w:trPr>
        <w:tc>
          <w:tcPr>
            <w:tcW w:w="1199" w:type="dxa"/>
            <w:tcBorders>
              <w:top w:val="nil"/>
              <w:left w:val="single" w:sz="12" w:space="0" w:color="auto"/>
              <w:bottom w:val="single" w:sz="12" w:space="0" w:color="auto"/>
              <w:right w:val="nil"/>
            </w:tcBorders>
            <w:shd w:val="clear" w:color="000000" w:fill="FFFF99"/>
            <w:noWrap/>
            <w:vAlign w:val="bottom"/>
            <w:hideMark/>
          </w:tcPr>
          <w:p w14:paraId="7C1C5158" w14:textId="77777777" w:rsidR="00875FC5" w:rsidRPr="00A6735F" w:rsidRDefault="00875FC5" w:rsidP="00875FC5">
            <w:pPr>
              <w:spacing w:after="0" w:line="240" w:lineRule="auto"/>
              <w:jc w:val="right"/>
              <w:rPr>
                <w:rFonts w:ascii="Arial" w:eastAsia="Times New Roman" w:hAnsi="Arial" w:cs="Arial"/>
                <w:b/>
                <w:bCs/>
                <w:sz w:val="20"/>
                <w:szCs w:val="20"/>
                <w:lang w:eastAsia="tr-TR"/>
              </w:rPr>
            </w:pPr>
            <w:r w:rsidRPr="00A6735F">
              <w:rPr>
                <w:rFonts w:ascii="Arial" w:eastAsia="Times New Roman" w:hAnsi="Arial" w:cs="Arial"/>
                <w:b/>
                <w:bCs/>
                <w:sz w:val="20"/>
                <w:szCs w:val="20"/>
                <w:lang w:eastAsia="tr-TR"/>
              </w:rPr>
              <w:t>1999</w:t>
            </w:r>
          </w:p>
        </w:tc>
        <w:tc>
          <w:tcPr>
            <w:tcW w:w="852" w:type="dxa"/>
            <w:tcBorders>
              <w:top w:val="nil"/>
              <w:left w:val="single" w:sz="12" w:space="0" w:color="auto"/>
              <w:bottom w:val="single" w:sz="12" w:space="0" w:color="auto"/>
              <w:right w:val="single" w:sz="12" w:space="0" w:color="auto"/>
            </w:tcBorders>
            <w:shd w:val="clear" w:color="000000" w:fill="CCFFCC"/>
            <w:noWrap/>
            <w:vAlign w:val="bottom"/>
            <w:hideMark/>
          </w:tcPr>
          <w:p w14:paraId="65699CDF"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-6.08</w:t>
            </w:r>
          </w:p>
        </w:tc>
        <w:tc>
          <w:tcPr>
            <w:tcW w:w="796" w:type="dxa"/>
            <w:tcBorders>
              <w:top w:val="nil"/>
              <w:left w:val="nil"/>
              <w:bottom w:val="single" w:sz="12" w:space="0" w:color="auto"/>
              <w:right w:val="single" w:sz="12" w:space="0" w:color="auto"/>
            </w:tcBorders>
            <w:shd w:val="clear" w:color="000000" w:fill="CCFFCC"/>
            <w:noWrap/>
            <w:vAlign w:val="bottom"/>
            <w:hideMark/>
          </w:tcPr>
          <w:p w14:paraId="1FB3F340"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7.49</w:t>
            </w:r>
          </w:p>
        </w:tc>
        <w:tc>
          <w:tcPr>
            <w:tcW w:w="574" w:type="dxa"/>
            <w:tcBorders>
              <w:top w:val="nil"/>
              <w:left w:val="nil"/>
              <w:bottom w:val="single" w:sz="12" w:space="0" w:color="auto"/>
              <w:right w:val="single" w:sz="12" w:space="0" w:color="auto"/>
            </w:tcBorders>
            <w:shd w:val="clear" w:color="000000" w:fill="99CCFF"/>
            <w:noWrap/>
            <w:vAlign w:val="bottom"/>
            <w:hideMark/>
          </w:tcPr>
          <w:p w14:paraId="5587A8BA"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4.1</w:t>
            </w:r>
          </w:p>
        </w:tc>
        <w:tc>
          <w:tcPr>
            <w:tcW w:w="796" w:type="dxa"/>
            <w:tcBorders>
              <w:top w:val="nil"/>
              <w:left w:val="nil"/>
              <w:bottom w:val="single" w:sz="12" w:space="0" w:color="auto"/>
              <w:right w:val="single" w:sz="12" w:space="0" w:color="auto"/>
            </w:tcBorders>
            <w:shd w:val="clear" w:color="000000" w:fill="99CCFF"/>
            <w:noWrap/>
            <w:vAlign w:val="bottom"/>
            <w:hideMark/>
          </w:tcPr>
          <w:p w14:paraId="5060D68A"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4.2</w:t>
            </w:r>
          </w:p>
        </w:tc>
      </w:tr>
      <w:tr w:rsidR="00875FC5" w:rsidRPr="00A6735F" w14:paraId="709A5839" w14:textId="77777777" w:rsidTr="00875FC5">
        <w:trPr>
          <w:trHeight w:val="221"/>
        </w:trPr>
        <w:tc>
          <w:tcPr>
            <w:tcW w:w="1199" w:type="dxa"/>
            <w:tcBorders>
              <w:top w:val="nil"/>
              <w:left w:val="single" w:sz="12" w:space="0" w:color="auto"/>
              <w:bottom w:val="single" w:sz="12" w:space="0" w:color="auto"/>
              <w:right w:val="nil"/>
            </w:tcBorders>
            <w:shd w:val="clear" w:color="000000" w:fill="FFFF99"/>
            <w:noWrap/>
            <w:vAlign w:val="bottom"/>
            <w:hideMark/>
          </w:tcPr>
          <w:p w14:paraId="347E927C" w14:textId="77777777" w:rsidR="00875FC5" w:rsidRPr="00A6735F" w:rsidRDefault="00875FC5" w:rsidP="00875FC5">
            <w:pPr>
              <w:spacing w:after="0" w:line="240" w:lineRule="auto"/>
              <w:jc w:val="right"/>
              <w:rPr>
                <w:rFonts w:ascii="Arial" w:eastAsia="Times New Roman" w:hAnsi="Arial" w:cs="Arial"/>
                <w:b/>
                <w:bCs/>
                <w:sz w:val="20"/>
                <w:szCs w:val="20"/>
                <w:lang w:eastAsia="tr-TR"/>
              </w:rPr>
            </w:pPr>
            <w:r w:rsidRPr="00A6735F">
              <w:rPr>
                <w:rFonts w:ascii="Arial" w:eastAsia="Times New Roman" w:hAnsi="Arial" w:cs="Arial"/>
                <w:b/>
                <w:bCs/>
                <w:sz w:val="20"/>
                <w:szCs w:val="20"/>
                <w:lang w:eastAsia="tr-TR"/>
              </w:rPr>
              <w:t>2000</w:t>
            </w:r>
          </w:p>
        </w:tc>
        <w:tc>
          <w:tcPr>
            <w:tcW w:w="852" w:type="dxa"/>
            <w:tcBorders>
              <w:top w:val="nil"/>
              <w:left w:val="single" w:sz="12" w:space="0" w:color="auto"/>
              <w:bottom w:val="single" w:sz="12" w:space="0" w:color="auto"/>
              <w:right w:val="single" w:sz="12" w:space="0" w:color="auto"/>
            </w:tcBorders>
            <w:shd w:val="clear" w:color="000000" w:fill="CCFFCC"/>
            <w:noWrap/>
            <w:vAlign w:val="bottom"/>
            <w:hideMark/>
          </w:tcPr>
          <w:p w14:paraId="76C663D4"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6.34</w:t>
            </w:r>
          </w:p>
        </w:tc>
        <w:tc>
          <w:tcPr>
            <w:tcW w:w="796" w:type="dxa"/>
            <w:tcBorders>
              <w:top w:val="nil"/>
              <w:left w:val="nil"/>
              <w:bottom w:val="single" w:sz="12" w:space="0" w:color="auto"/>
              <w:right w:val="single" w:sz="12" w:space="0" w:color="auto"/>
            </w:tcBorders>
            <w:shd w:val="clear" w:color="000000" w:fill="CCFFCC"/>
            <w:noWrap/>
            <w:vAlign w:val="bottom"/>
            <w:hideMark/>
          </w:tcPr>
          <w:p w14:paraId="33F0B27A"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6.44</w:t>
            </w:r>
          </w:p>
        </w:tc>
        <w:tc>
          <w:tcPr>
            <w:tcW w:w="574" w:type="dxa"/>
            <w:tcBorders>
              <w:top w:val="nil"/>
              <w:left w:val="nil"/>
              <w:bottom w:val="single" w:sz="12" w:space="0" w:color="auto"/>
              <w:right w:val="single" w:sz="12" w:space="0" w:color="auto"/>
            </w:tcBorders>
            <w:shd w:val="clear" w:color="000000" w:fill="99CCFF"/>
            <w:noWrap/>
            <w:vAlign w:val="bottom"/>
            <w:hideMark/>
          </w:tcPr>
          <w:p w14:paraId="33FBD2E7"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3.8</w:t>
            </w:r>
          </w:p>
        </w:tc>
        <w:tc>
          <w:tcPr>
            <w:tcW w:w="796" w:type="dxa"/>
            <w:tcBorders>
              <w:top w:val="nil"/>
              <w:left w:val="nil"/>
              <w:bottom w:val="single" w:sz="12" w:space="0" w:color="auto"/>
              <w:right w:val="single" w:sz="12" w:space="0" w:color="auto"/>
            </w:tcBorders>
            <w:shd w:val="clear" w:color="000000" w:fill="99CCFF"/>
            <w:noWrap/>
            <w:vAlign w:val="bottom"/>
            <w:hideMark/>
          </w:tcPr>
          <w:p w14:paraId="5ED6C6ED"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4</w:t>
            </w:r>
          </w:p>
        </w:tc>
      </w:tr>
      <w:tr w:rsidR="00875FC5" w:rsidRPr="00A6735F" w14:paraId="26208AF5" w14:textId="77777777" w:rsidTr="00875FC5">
        <w:trPr>
          <w:trHeight w:val="221"/>
        </w:trPr>
        <w:tc>
          <w:tcPr>
            <w:tcW w:w="1199" w:type="dxa"/>
            <w:tcBorders>
              <w:top w:val="nil"/>
              <w:left w:val="single" w:sz="12" w:space="0" w:color="auto"/>
              <w:bottom w:val="single" w:sz="12" w:space="0" w:color="auto"/>
              <w:right w:val="nil"/>
            </w:tcBorders>
            <w:shd w:val="clear" w:color="000000" w:fill="FFFF99"/>
            <w:noWrap/>
            <w:vAlign w:val="bottom"/>
            <w:hideMark/>
          </w:tcPr>
          <w:p w14:paraId="6C3772A6" w14:textId="77777777" w:rsidR="00875FC5" w:rsidRPr="00A6735F" w:rsidRDefault="00875FC5" w:rsidP="00875FC5">
            <w:pPr>
              <w:spacing w:after="0" w:line="240" w:lineRule="auto"/>
              <w:jc w:val="right"/>
              <w:rPr>
                <w:rFonts w:ascii="Arial" w:eastAsia="Times New Roman" w:hAnsi="Arial" w:cs="Arial"/>
                <w:b/>
                <w:bCs/>
                <w:sz w:val="20"/>
                <w:szCs w:val="20"/>
                <w:lang w:eastAsia="tr-TR"/>
              </w:rPr>
            </w:pPr>
            <w:r w:rsidRPr="00A6735F">
              <w:rPr>
                <w:rFonts w:ascii="Arial" w:eastAsia="Times New Roman" w:hAnsi="Arial" w:cs="Arial"/>
                <w:b/>
                <w:bCs/>
                <w:sz w:val="20"/>
                <w:szCs w:val="20"/>
                <w:lang w:eastAsia="tr-TR"/>
              </w:rPr>
              <w:t>2001</w:t>
            </w:r>
          </w:p>
        </w:tc>
        <w:tc>
          <w:tcPr>
            <w:tcW w:w="852" w:type="dxa"/>
            <w:tcBorders>
              <w:top w:val="nil"/>
              <w:left w:val="single" w:sz="12" w:space="0" w:color="auto"/>
              <w:bottom w:val="single" w:sz="12" w:space="0" w:color="auto"/>
              <w:right w:val="single" w:sz="12" w:space="0" w:color="auto"/>
            </w:tcBorders>
            <w:shd w:val="clear" w:color="000000" w:fill="CCFFCC"/>
            <w:noWrap/>
            <w:vAlign w:val="bottom"/>
            <w:hideMark/>
          </w:tcPr>
          <w:p w14:paraId="26363288"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-9.43</w:t>
            </w:r>
          </w:p>
        </w:tc>
        <w:tc>
          <w:tcPr>
            <w:tcW w:w="796" w:type="dxa"/>
            <w:tcBorders>
              <w:top w:val="nil"/>
              <w:left w:val="nil"/>
              <w:bottom w:val="single" w:sz="12" w:space="0" w:color="auto"/>
              <w:right w:val="single" w:sz="12" w:space="0" w:color="auto"/>
            </w:tcBorders>
            <w:shd w:val="clear" w:color="000000" w:fill="CCFFCC"/>
            <w:noWrap/>
            <w:vAlign w:val="bottom"/>
            <w:hideMark/>
          </w:tcPr>
          <w:p w14:paraId="083D585D"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8.37</w:t>
            </w:r>
          </w:p>
        </w:tc>
        <w:tc>
          <w:tcPr>
            <w:tcW w:w="574" w:type="dxa"/>
            <w:tcBorders>
              <w:top w:val="nil"/>
              <w:left w:val="nil"/>
              <w:bottom w:val="single" w:sz="12" w:space="0" w:color="auto"/>
              <w:right w:val="single" w:sz="12" w:space="0" w:color="auto"/>
            </w:tcBorders>
            <w:shd w:val="clear" w:color="000000" w:fill="99CCFF"/>
            <w:noWrap/>
            <w:vAlign w:val="bottom"/>
            <w:hideMark/>
          </w:tcPr>
          <w:p w14:paraId="347389CE"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0.3</w:t>
            </w:r>
          </w:p>
        </w:tc>
        <w:tc>
          <w:tcPr>
            <w:tcW w:w="796" w:type="dxa"/>
            <w:tcBorders>
              <w:top w:val="nil"/>
              <w:left w:val="nil"/>
              <w:bottom w:val="single" w:sz="12" w:space="0" w:color="auto"/>
              <w:right w:val="single" w:sz="12" w:space="0" w:color="auto"/>
            </w:tcBorders>
            <w:shd w:val="clear" w:color="000000" w:fill="99CCFF"/>
            <w:noWrap/>
            <w:vAlign w:val="bottom"/>
            <w:hideMark/>
          </w:tcPr>
          <w:p w14:paraId="4F7A6925"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4.8</w:t>
            </w:r>
          </w:p>
        </w:tc>
      </w:tr>
      <w:tr w:rsidR="00875FC5" w:rsidRPr="00A6735F" w14:paraId="607DCAAA" w14:textId="77777777" w:rsidTr="00875FC5">
        <w:trPr>
          <w:trHeight w:val="221"/>
        </w:trPr>
        <w:tc>
          <w:tcPr>
            <w:tcW w:w="1199" w:type="dxa"/>
            <w:tcBorders>
              <w:top w:val="nil"/>
              <w:left w:val="single" w:sz="12" w:space="0" w:color="auto"/>
              <w:bottom w:val="single" w:sz="12" w:space="0" w:color="auto"/>
              <w:right w:val="nil"/>
            </w:tcBorders>
            <w:shd w:val="clear" w:color="000000" w:fill="FFFF99"/>
            <w:noWrap/>
            <w:vAlign w:val="bottom"/>
            <w:hideMark/>
          </w:tcPr>
          <w:p w14:paraId="497F9CAA" w14:textId="77777777" w:rsidR="00875FC5" w:rsidRPr="00A6735F" w:rsidRDefault="00875FC5" w:rsidP="00875FC5">
            <w:pPr>
              <w:spacing w:after="0" w:line="240" w:lineRule="auto"/>
              <w:jc w:val="right"/>
              <w:rPr>
                <w:rFonts w:ascii="Arial" w:eastAsia="Times New Roman" w:hAnsi="Arial" w:cs="Arial"/>
                <w:b/>
                <w:bCs/>
                <w:sz w:val="20"/>
                <w:szCs w:val="20"/>
                <w:lang w:eastAsia="tr-TR"/>
              </w:rPr>
            </w:pPr>
            <w:r w:rsidRPr="00A6735F">
              <w:rPr>
                <w:rFonts w:ascii="Arial" w:eastAsia="Times New Roman" w:hAnsi="Arial" w:cs="Arial"/>
                <w:b/>
                <w:bCs/>
                <w:sz w:val="20"/>
                <w:szCs w:val="20"/>
                <w:lang w:eastAsia="tr-TR"/>
              </w:rPr>
              <w:t>2002</w:t>
            </w:r>
          </w:p>
        </w:tc>
        <w:tc>
          <w:tcPr>
            <w:tcW w:w="852" w:type="dxa"/>
            <w:tcBorders>
              <w:top w:val="nil"/>
              <w:left w:val="single" w:sz="12" w:space="0" w:color="auto"/>
              <w:bottom w:val="single" w:sz="12" w:space="0" w:color="auto"/>
              <w:right w:val="single" w:sz="12" w:space="0" w:color="auto"/>
            </w:tcBorders>
            <w:shd w:val="clear" w:color="000000" w:fill="CCFFCC"/>
            <w:noWrap/>
            <w:vAlign w:val="bottom"/>
            <w:hideMark/>
          </w:tcPr>
          <w:p w14:paraId="3FAA006C"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7.80</w:t>
            </w:r>
          </w:p>
        </w:tc>
        <w:tc>
          <w:tcPr>
            <w:tcW w:w="796" w:type="dxa"/>
            <w:tcBorders>
              <w:top w:val="nil"/>
              <w:left w:val="nil"/>
              <w:bottom w:val="single" w:sz="12" w:space="0" w:color="auto"/>
              <w:right w:val="single" w:sz="12" w:space="0" w:color="auto"/>
            </w:tcBorders>
            <w:shd w:val="clear" w:color="000000" w:fill="CCFFCC"/>
            <w:noWrap/>
            <w:vAlign w:val="bottom"/>
            <w:hideMark/>
          </w:tcPr>
          <w:p w14:paraId="77DF00D4"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9.18</w:t>
            </w:r>
          </w:p>
        </w:tc>
        <w:tc>
          <w:tcPr>
            <w:tcW w:w="574" w:type="dxa"/>
            <w:tcBorders>
              <w:top w:val="nil"/>
              <w:left w:val="nil"/>
              <w:bottom w:val="single" w:sz="12" w:space="0" w:color="auto"/>
              <w:right w:val="single" w:sz="12" w:space="0" w:color="auto"/>
            </w:tcBorders>
            <w:shd w:val="clear" w:color="000000" w:fill="99CCFF"/>
            <w:noWrap/>
            <w:vAlign w:val="bottom"/>
            <w:hideMark/>
          </w:tcPr>
          <w:p w14:paraId="412FBDCD"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2.4</w:t>
            </w:r>
          </w:p>
        </w:tc>
        <w:tc>
          <w:tcPr>
            <w:tcW w:w="796" w:type="dxa"/>
            <w:tcBorders>
              <w:top w:val="nil"/>
              <w:left w:val="nil"/>
              <w:bottom w:val="single" w:sz="12" w:space="0" w:color="auto"/>
              <w:right w:val="single" w:sz="12" w:space="0" w:color="auto"/>
            </w:tcBorders>
            <w:shd w:val="clear" w:color="000000" w:fill="99CCFF"/>
            <w:noWrap/>
            <w:vAlign w:val="bottom"/>
            <w:hideMark/>
          </w:tcPr>
          <w:p w14:paraId="5F9133D1"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5.8</w:t>
            </w:r>
          </w:p>
        </w:tc>
      </w:tr>
      <w:tr w:rsidR="00875FC5" w:rsidRPr="00A6735F" w14:paraId="28082EA9" w14:textId="77777777" w:rsidTr="00875FC5">
        <w:trPr>
          <w:trHeight w:val="221"/>
        </w:trPr>
        <w:tc>
          <w:tcPr>
            <w:tcW w:w="1199" w:type="dxa"/>
            <w:tcBorders>
              <w:top w:val="nil"/>
              <w:left w:val="single" w:sz="12" w:space="0" w:color="auto"/>
              <w:bottom w:val="single" w:sz="12" w:space="0" w:color="auto"/>
              <w:right w:val="nil"/>
            </w:tcBorders>
            <w:shd w:val="clear" w:color="000000" w:fill="FFFF99"/>
            <w:noWrap/>
            <w:vAlign w:val="bottom"/>
            <w:hideMark/>
          </w:tcPr>
          <w:p w14:paraId="54D4D19E" w14:textId="77777777" w:rsidR="00875FC5" w:rsidRPr="00A6735F" w:rsidRDefault="00875FC5" w:rsidP="00875FC5">
            <w:pPr>
              <w:spacing w:after="0" w:line="240" w:lineRule="auto"/>
              <w:jc w:val="right"/>
              <w:rPr>
                <w:rFonts w:ascii="Arial" w:eastAsia="Times New Roman" w:hAnsi="Arial" w:cs="Arial"/>
                <w:b/>
                <w:bCs/>
                <w:sz w:val="20"/>
                <w:szCs w:val="20"/>
                <w:lang w:eastAsia="tr-TR"/>
              </w:rPr>
            </w:pPr>
            <w:r w:rsidRPr="00A6735F">
              <w:rPr>
                <w:rFonts w:ascii="Arial" w:eastAsia="Times New Roman" w:hAnsi="Arial" w:cs="Arial"/>
                <w:b/>
                <w:bCs/>
                <w:sz w:val="20"/>
                <w:szCs w:val="20"/>
                <w:lang w:eastAsia="tr-TR"/>
              </w:rPr>
              <w:t>2003</w:t>
            </w:r>
          </w:p>
        </w:tc>
        <w:tc>
          <w:tcPr>
            <w:tcW w:w="852" w:type="dxa"/>
            <w:tcBorders>
              <w:top w:val="nil"/>
              <w:left w:val="single" w:sz="12" w:space="0" w:color="auto"/>
              <w:bottom w:val="single" w:sz="12" w:space="0" w:color="auto"/>
              <w:right w:val="single" w:sz="12" w:space="0" w:color="auto"/>
            </w:tcBorders>
            <w:shd w:val="clear" w:color="000000" w:fill="CCFFCC"/>
            <w:noWrap/>
            <w:vAlign w:val="bottom"/>
            <w:hideMark/>
          </w:tcPr>
          <w:p w14:paraId="037A8FE4"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5.50</w:t>
            </w:r>
          </w:p>
        </w:tc>
        <w:tc>
          <w:tcPr>
            <w:tcW w:w="796" w:type="dxa"/>
            <w:tcBorders>
              <w:top w:val="nil"/>
              <w:left w:val="nil"/>
              <w:bottom w:val="single" w:sz="12" w:space="0" w:color="auto"/>
              <w:right w:val="single" w:sz="12" w:space="0" w:color="auto"/>
            </w:tcBorders>
            <w:shd w:val="clear" w:color="000000" w:fill="CCFFCC"/>
            <w:noWrap/>
            <w:vAlign w:val="bottom"/>
            <w:hideMark/>
          </w:tcPr>
          <w:p w14:paraId="0FEECA1D"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8.55</w:t>
            </w:r>
          </w:p>
        </w:tc>
        <w:tc>
          <w:tcPr>
            <w:tcW w:w="574" w:type="dxa"/>
            <w:tcBorders>
              <w:top w:val="nil"/>
              <w:left w:val="nil"/>
              <w:bottom w:val="single" w:sz="12" w:space="0" w:color="auto"/>
              <w:right w:val="single" w:sz="12" w:space="0" w:color="auto"/>
            </w:tcBorders>
            <w:shd w:val="clear" w:color="000000" w:fill="99CCFF"/>
            <w:noWrap/>
            <w:vAlign w:val="bottom"/>
            <w:hideMark/>
          </w:tcPr>
          <w:p w14:paraId="56CC7B6C"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2.6</w:t>
            </w:r>
          </w:p>
        </w:tc>
        <w:tc>
          <w:tcPr>
            <w:tcW w:w="796" w:type="dxa"/>
            <w:tcBorders>
              <w:top w:val="nil"/>
              <w:left w:val="nil"/>
              <w:bottom w:val="single" w:sz="12" w:space="0" w:color="auto"/>
              <w:right w:val="single" w:sz="12" w:space="0" w:color="auto"/>
            </w:tcBorders>
            <w:shd w:val="clear" w:color="000000" w:fill="99CCFF"/>
            <w:noWrap/>
            <w:vAlign w:val="bottom"/>
            <w:hideMark/>
          </w:tcPr>
          <w:p w14:paraId="7DA7C39C" w14:textId="77777777" w:rsidR="00875FC5" w:rsidRPr="00A6735F" w:rsidRDefault="00875FC5" w:rsidP="00875FC5">
            <w:pPr>
              <w:spacing w:after="0" w:line="240" w:lineRule="auto"/>
              <w:jc w:val="right"/>
              <w:rPr>
                <w:rFonts w:ascii="Arial" w:eastAsia="Times New Roman" w:hAnsi="Arial" w:cs="Arial"/>
                <w:sz w:val="20"/>
                <w:szCs w:val="20"/>
                <w:lang w:eastAsia="tr-TR"/>
              </w:rPr>
            </w:pPr>
            <w:r w:rsidRPr="00A6735F">
              <w:rPr>
                <w:rFonts w:ascii="Arial" w:eastAsia="Times New Roman" w:hAnsi="Arial" w:cs="Arial"/>
                <w:sz w:val="20"/>
                <w:szCs w:val="20"/>
                <w:lang w:eastAsia="tr-TR"/>
              </w:rPr>
              <w:t>6</w:t>
            </w:r>
          </w:p>
        </w:tc>
      </w:tr>
    </w:tbl>
    <w:p w14:paraId="5CF2CDF4" w14:textId="77777777" w:rsidR="00875FC5" w:rsidRDefault="00875FC5" w:rsidP="00875FC5">
      <w:r w:rsidRPr="00113EF6">
        <w:rPr>
          <w:noProof/>
          <w:lang w:eastAsia="tr-TR"/>
        </w:rPr>
        <w:lastRenderedPageBreak/>
        <w:drawing>
          <wp:inline distT="0" distB="0" distL="0" distR="0" wp14:anchorId="2727B491" wp14:editId="57E96CB1">
            <wp:extent cx="5302885" cy="3310255"/>
            <wp:effectExtent l="0" t="0" r="31115" b="17145"/>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69D3EB32" w14:textId="77777777" w:rsidR="00875FC5" w:rsidRDefault="004E10E4" w:rsidP="00875FC5">
      <w:r>
        <w:rPr>
          <w:position w:val="-16"/>
        </w:rPr>
        <w:pict w14:anchorId="41BFDB98">
          <v:shape id="_x0000_i1034" type="#_x0000_t75" style="width:212.25pt;height:23.25pt">
            <v:imagedata r:id="rId99" o:title=""/>
          </v:shape>
        </w:pict>
      </w:r>
    </w:p>
    <w:p w14:paraId="01F2CA0A" w14:textId="77777777" w:rsidR="00875FC5" w:rsidRDefault="00875FC5" w:rsidP="00875FC5">
      <w:r>
        <w:rPr>
          <w:noProof/>
          <w:lang w:eastAsia="tr-TR"/>
        </w:rPr>
        <w:drawing>
          <wp:inline distT="0" distB="0" distL="0" distR="0" wp14:anchorId="70F2860E" wp14:editId="33B1FCF5">
            <wp:extent cx="5409324" cy="4072255"/>
            <wp:effectExtent l="0" t="0" r="127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100" cstate="print"/>
                    <a:srcRect/>
                    <a:stretch>
                      <a:fillRect/>
                    </a:stretch>
                  </pic:blipFill>
                  <pic:spPr bwMode="auto">
                    <a:xfrm>
                      <a:off x="0" y="0"/>
                      <a:ext cx="5409807" cy="4072619"/>
                    </a:xfrm>
                    <a:prstGeom prst="rect">
                      <a:avLst/>
                    </a:prstGeom>
                    <a:noFill/>
                    <a:ln w="9525">
                      <a:noFill/>
                      <a:miter lim="800000"/>
                      <a:headEnd/>
                      <a:tailEnd/>
                    </a:ln>
                  </pic:spPr>
                </pic:pic>
              </a:graphicData>
            </a:graphic>
          </wp:inline>
        </w:drawing>
      </w:r>
    </w:p>
    <w:p w14:paraId="5A3D922F" w14:textId="77777777" w:rsidR="00875FC5" w:rsidRDefault="00875FC5" w:rsidP="00875FC5">
      <w:r>
        <w:rPr>
          <w:noProof/>
          <w:lang w:eastAsia="tr-TR"/>
        </w:rPr>
        <w:lastRenderedPageBreak/>
        <w:drawing>
          <wp:inline distT="0" distB="0" distL="0" distR="0" wp14:anchorId="6269B637" wp14:editId="0C804209">
            <wp:extent cx="4999177" cy="3763489"/>
            <wp:effectExtent l="1905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101" cstate="print"/>
                    <a:srcRect/>
                    <a:stretch>
                      <a:fillRect/>
                    </a:stretch>
                  </pic:blipFill>
                  <pic:spPr bwMode="auto">
                    <a:xfrm>
                      <a:off x="0" y="0"/>
                      <a:ext cx="5000899" cy="3764785"/>
                    </a:xfrm>
                    <a:prstGeom prst="rect">
                      <a:avLst/>
                    </a:prstGeom>
                    <a:noFill/>
                    <a:ln w="9525">
                      <a:noFill/>
                      <a:miter lim="800000"/>
                      <a:headEnd/>
                      <a:tailEnd/>
                    </a:ln>
                  </pic:spPr>
                </pic:pic>
              </a:graphicData>
            </a:graphic>
          </wp:inline>
        </w:drawing>
      </w:r>
    </w:p>
    <w:p w14:paraId="266E4121" w14:textId="77777777" w:rsidR="00875FC5" w:rsidRDefault="00875FC5" w:rsidP="00875FC5"/>
    <w:p w14:paraId="6EC54589" w14:textId="77777777" w:rsidR="00875FC5" w:rsidRDefault="00875FC5" w:rsidP="00875FC5">
      <w:r>
        <w:rPr>
          <w:noProof/>
          <w:lang w:eastAsia="tr-TR"/>
        </w:rPr>
        <w:drawing>
          <wp:inline distT="0" distB="0" distL="0" distR="0" wp14:anchorId="0C6769C2" wp14:editId="6E9A4225">
            <wp:extent cx="5308105" cy="3996055"/>
            <wp:effectExtent l="0" t="0" r="635"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102" cstate="print"/>
                    <a:srcRect/>
                    <a:stretch>
                      <a:fillRect/>
                    </a:stretch>
                  </pic:blipFill>
                  <pic:spPr bwMode="auto">
                    <a:xfrm>
                      <a:off x="0" y="0"/>
                      <a:ext cx="5308174" cy="3996107"/>
                    </a:xfrm>
                    <a:prstGeom prst="rect">
                      <a:avLst/>
                    </a:prstGeom>
                    <a:noFill/>
                    <a:ln w="9525">
                      <a:noFill/>
                      <a:miter lim="800000"/>
                      <a:headEnd/>
                      <a:tailEnd/>
                    </a:ln>
                  </pic:spPr>
                </pic:pic>
              </a:graphicData>
            </a:graphic>
          </wp:inline>
        </w:drawing>
      </w:r>
    </w:p>
    <w:p w14:paraId="78CAC1B4" w14:textId="157602E4" w:rsidR="00967BA2" w:rsidRDefault="00875FC5" w:rsidP="00875FC5">
      <w:r>
        <w:rPr>
          <w:noProof/>
          <w:lang w:eastAsia="tr-TR"/>
        </w:rPr>
        <w:lastRenderedPageBreak/>
        <w:drawing>
          <wp:inline distT="0" distB="0" distL="0" distR="0" wp14:anchorId="176C9A2C" wp14:editId="44CC9DB3">
            <wp:extent cx="5347335" cy="4025589"/>
            <wp:effectExtent l="0" t="0" r="12065"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103" cstate="print"/>
                    <a:srcRect/>
                    <a:stretch>
                      <a:fillRect/>
                    </a:stretch>
                  </pic:blipFill>
                  <pic:spPr bwMode="auto">
                    <a:xfrm>
                      <a:off x="0" y="0"/>
                      <a:ext cx="5348335" cy="4026342"/>
                    </a:xfrm>
                    <a:prstGeom prst="rect">
                      <a:avLst/>
                    </a:prstGeom>
                    <a:noFill/>
                    <a:ln w="9525">
                      <a:noFill/>
                      <a:miter lim="800000"/>
                      <a:headEnd/>
                      <a:tailEnd/>
                    </a:ln>
                  </pic:spPr>
                </pic:pic>
              </a:graphicData>
            </a:graphic>
          </wp:inline>
        </w:drawing>
      </w:r>
    </w:p>
    <w:p w14:paraId="03D78CE7" w14:textId="77777777" w:rsidR="00875FC5" w:rsidRDefault="00875FC5" w:rsidP="00875FC5">
      <w:pPr>
        <w:pStyle w:val="ListeParagraf"/>
        <w:ind w:left="360"/>
      </w:pPr>
      <w:r w:rsidRPr="000103D9">
        <w:object w:dxaOrig="7216" w:dyaOrig="5390" w14:anchorId="78582E68">
          <v:shape id="_x0000_i1035" type="#_x0000_t75" style="width:426pt;height:318pt" o:ole="">
            <v:imagedata r:id="rId104" o:title=""/>
          </v:shape>
          <o:OLEObject Type="Embed" ProgID="PowerPoint.Slide.12" ShapeID="_x0000_i1035" DrawAspect="Content" ObjectID="_1587801973" r:id="rId105"/>
        </w:object>
      </w:r>
    </w:p>
    <w:p w14:paraId="41FB0F6A" w14:textId="77777777" w:rsidR="00CC5831" w:rsidRDefault="00CC5831" w:rsidP="00875FC5">
      <w:pPr>
        <w:pStyle w:val="ListeParagraf"/>
        <w:ind w:left="360"/>
      </w:pPr>
    </w:p>
    <w:p w14:paraId="127051D3" w14:textId="77777777" w:rsidR="00CC5831" w:rsidRDefault="00CC5831" w:rsidP="00CC5831">
      <w:pPr>
        <w:rPr>
          <w:rFonts w:asciiTheme="minorHAnsi" w:hAnsiTheme="minorHAnsi"/>
          <w:b/>
          <w:color w:val="FF0000"/>
          <w:sz w:val="40"/>
          <w:szCs w:val="40"/>
        </w:rPr>
      </w:pPr>
      <w:r>
        <w:rPr>
          <w:rFonts w:asciiTheme="minorHAnsi" w:hAnsiTheme="minorHAnsi"/>
          <w:b/>
          <w:color w:val="FF0000"/>
          <w:sz w:val="40"/>
          <w:szCs w:val="40"/>
        </w:rPr>
        <w:lastRenderedPageBreak/>
        <w:t xml:space="preserve">The </w:t>
      </w:r>
      <w:r w:rsidRPr="002A138F">
        <w:rPr>
          <w:rFonts w:asciiTheme="minorHAnsi" w:hAnsiTheme="minorHAnsi"/>
          <w:b/>
          <w:color w:val="FF0000"/>
          <w:sz w:val="40"/>
          <w:szCs w:val="40"/>
        </w:rPr>
        <w:t>Quantity</w:t>
      </w:r>
      <w:r>
        <w:rPr>
          <w:rFonts w:asciiTheme="minorHAnsi" w:hAnsiTheme="minorHAnsi"/>
          <w:b/>
          <w:color w:val="FF0000"/>
          <w:sz w:val="40"/>
          <w:szCs w:val="40"/>
        </w:rPr>
        <w:t xml:space="preserve"> </w:t>
      </w:r>
      <w:r w:rsidRPr="002A138F">
        <w:rPr>
          <w:rFonts w:asciiTheme="minorHAnsi" w:hAnsiTheme="minorHAnsi"/>
          <w:b/>
          <w:color w:val="FF0000"/>
          <w:sz w:val="40"/>
          <w:szCs w:val="40"/>
        </w:rPr>
        <w:t>Theory of Money</w:t>
      </w:r>
      <w:r>
        <w:rPr>
          <w:rFonts w:asciiTheme="minorHAnsi" w:hAnsiTheme="minorHAnsi"/>
          <w:b/>
          <w:color w:val="FF0000"/>
          <w:sz w:val="40"/>
          <w:szCs w:val="40"/>
        </w:rPr>
        <w:t xml:space="preserve"> and </w:t>
      </w:r>
      <w:r w:rsidRPr="002A138F">
        <w:rPr>
          <w:rFonts w:asciiTheme="minorHAnsi" w:hAnsiTheme="minorHAnsi"/>
          <w:b/>
          <w:color w:val="FF0000"/>
          <w:sz w:val="40"/>
          <w:szCs w:val="40"/>
        </w:rPr>
        <w:t>Inflation</w:t>
      </w:r>
    </w:p>
    <w:p w14:paraId="136BADC9" w14:textId="50712D66" w:rsidR="00CA0608" w:rsidRPr="00CA0608" w:rsidRDefault="00CA0608" w:rsidP="00CC5831">
      <w:pPr>
        <w:rPr>
          <w:rFonts w:asciiTheme="minorHAnsi" w:hAnsiTheme="minorHAnsi"/>
          <w:b/>
          <w:color w:val="FF0000"/>
          <w:sz w:val="32"/>
          <w:szCs w:val="32"/>
        </w:rPr>
      </w:pPr>
      <w:r w:rsidRPr="00CA0608">
        <w:rPr>
          <w:rFonts w:asciiTheme="minorHAnsi" w:hAnsiTheme="minorHAnsi"/>
          <w:b/>
          <w:color w:val="FF0000"/>
          <w:sz w:val="32"/>
          <w:szCs w:val="32"/>
        </w:rPr>
        <w:t xml:space="preserve">Money Growth </w:t>
      </w:r>
      <w:r>
        <w:rPr>
          <w:rFonts w:asciiTheme="minorHAnsi" w:hAnsiTheme="minorHAnsi"/>
          <w:b/>
          <w:color w:val="FF0000"/>
          <w:sz w:val="32"/>
          <w:szCs w:val="32"/>
        </w:rPr>
        <w:t>–</w:t>
      </w:r>
      <w:r w:rsidRPr="00CA0608">
        <w:rPr>
          <w:rFonts w:asciiTheme="minorHAnsi" w:hAnsiTheme="minorHAnsi"/>
          <w:b/>
          <w:color w:val="FF0000"/>
          <w:sz w:val="32"/>
          <w:szCs w:val="32"/>
        </w:rPr>
        <w:t xml:space="preserve"> Inflation</w:t>
      </w:r>
      <w:r>
        <w:rPr>
          <w:rFonts w:asciiTheme="minorHAnsi" w:hAnsiTheme="minorHAnsi"/>
          <w:b/>
          <w:color w:val="FF0000"/>
          <w:sz w:val="32"/>
          <w:szCs w:val="32"/>
        </w:rPr>
        <w:t>:</w:t>
      </w:r>
    </w:p>
    <w:p w14:paraId="0C1BAC2E" w14:textId="1DC6B1F0" w:rsidR="00CA0608" w:rsidRDefault="00CA0608" w:rsidP="00CC5831">
      <w:pPr>
        <w:rPr>
          <w:rFonts w:asciiTheme="minorHAnsi" w:hAnsiTheme="minorHAnsi"/>
          <w:b/>
          <w:color w:val="FF0000"/>
          <w:sz w:val="40"/>
          <w:szCs w:val="40"/>
        </w:rPr>
      </w:pPr>
      <w:r>
        <w:rPr>
          <w:rFonts w:asciiTheme="minorHAnsi" w:hAnsiTheme="minorHAnsi"/>
          <w:b/>
          <w:noProof/>
          <w:color w:val="FF0000"/>
          <w:sz w:val="40"/>
          <w:szCs w:val="40"/>
          <w:lang w:eastAsia="tr-TR"/>
        </w:rPr>
        <w:drawing>
          <wp:inline distT="0" distB="0" distL="0" distR="0" wp14:anchorId="0AE5ACB0" wp14:editId="2228D906">
            <wp:extent cx="6280785" cy="6799102"/>
            <wp:effectExtent l="0" t="0" r="0" b="8255"/>
            <wp:docPr id="9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81057" cy="6799397"/>
                    </a:xfrm>
                    <a:prstGeom prst="rect">
                      <a:avLst/>
                    </a:prstGeom>
                    <a:noFill/>
                    <a:ln>
                      <a:noFill/>
                    </a:ln>
                  </pic:spPr>
                </pic:pic>
              </a:graphicData>
            </a:graphic>
          </wp:inline>
        </w:drawing>
      </w:r>
    </w:p>
    <w:p w14:paraId="357E54CC" w14:textId="42019925" w:rsidR="00092892" w:rsidRPr="002A138F" w:rsidRDefault="00092892" w:rsidP="00CC5831">
      <w:pPr>
        <w:rPr>
          <w:rFonts w:asciiTheme="minorHAnsi" w:hAnsiTheme="minorHAnsi"/>
          <w:b/>
          <w:color w:val="FF0000"/>
          <w:sz w:val="40"/>
          <w:szCs w:val="40"/>
        </w:rPr>
      </w:pPr>
      <w:r>
        <w:rPr>
          <w:rFonts w:asciiTheme="minorHAnsi" w:hAnsiTheme="minorHAnsi"/>
          <w:b/>
          <w:noProof/>
          <w:color w:val="FF0000"/>
          <w:sz w:val="40"/>
          <w:szCs w:val="40"/>
          <w:lang w:eastAsia="tr-TR"/>
        </w:rPr>
        <w:lastRenderedPageBreak/>
        <w:drawing>
          <wp:inline distT="0" distB="0" distL="0" distR="0" wp14:anchorId="52DB8141" wp14:editId="20BA8DF0">
            <wp:extent cx="6120765" cy="4928668"/>
            <wp:effectExtent l="0" t="0" r="635" b="0"/>
            <wp:docPr id="9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20765" cy="4928668"/>
                    </a:xfrm>
                    <a:prstGeom prst="rect">
                      <a:avLst/>
                    </a:prstGeom>
                    <a:noFill/>
                    <a:ln>
                      <a:noFill/>
                    </a:ln>
                  </pic:spPr>
                </pic:pic>
              </a:graphicData>
            </a:graphic>
          </wp:inline>
        </w:drawing>
      </w:r>
    </w:p>
    <w:p w14:paraId="7C21F135" w14:textId="658A5DA2" w:rsidR="00CC5831" w:rsidRDefault="00092892" w:rsidP="00CC5831">
      <w:pPr>
        <w:spacing w:before="120" w:after="120" w:line="360" w:lineRule="auto"/>
        <w:jc w:val="both"/>
        <w:rPr>
          <w:rFonts w:ascii="Times New Roman" w:hAnsi="Times New Roman"/>
          <w:position w:val="-16"/>
          <w:sz w:val="24"/>
          <w:szCs w:val="24"/>
        </w:rPr>
      </w:pPr>
      <w:r>
        <w:rPr>
          <w:rFonts w:ascii="Times New Roman" w:hAnsi="Times New Roman"/>
          <w:noProof/>
          <w:position w:val="-16"/>
          <w:sz w:val="24"/>
          <w:szCs w:val="24"/>
          <w:lang w:eastAsia="tr-TR"/>
        </w:rPr>
        <w:drawing>
          <wp:inline distT="0" distB="0" distL="0" distR="0" wp14:anchorId="60E7B0A1" wp14:editId="69955D6F">
            <wp:extent cx="6420485" cy="3275227"/>
            <wp:effectExtent l="0" t="0" r="5715" b="1905"/>
            <wp:docPr id="9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20565" cy="3275268"/>
                    </a:xfrm>
                    <a:prstGeom prst="rect">
                      <a:avLst/>
                    </a:prstGeom>
                    <a:noFill/>
                    <a:ln>
                      <a:noFill/>
                    </a:ln>
                  </pic:spPr>
                </pic:pic>
              </a:graphicData>
            </a:graphic>
          </wp:inline>
        </w:drawing>
      </w:r>
    </w:p>
    <w:p w14:paraId="3D2F67E7" w14:textId="77777777" w:rsidR="00CC5831" w:rsidRDefault="00CC5831" w:rsidP="00CC5831">
      <w:pPr>
        <w:spacing w:before="120" w:after="120" w:line="360" w:lineRule="auto"/>
        <w:jc w:val="both"/>
        <w:rPr>
          <w:rFonts w:ascii="Times New Roman" w:hAnsi="Times New Roman"/>
          <w:position w:val="-16"/>
          <w:sz w:val="24"/>
          <w:szCs w:val="24"/>
        </w:rPr>
      </w:pPr>
      <w:r>
        <w:rPr>
          <w:rFonts w:ascii="Times New Roman" w:hAnsi="Times New Roman"/>
          <w:noProof/>
          <w:position w:val="-16"/>
          <w:sz w:val="24"/>
          <w:szCs w:val="24"/>
          <w:lang w:eastAsia="tr-TR"/>
        </w:rPr>
        <w:lastRenderedPageBreak/>
        <w:drawing>
          <wp:inline distT="0" distB="0" distL="0" distR="0" wp14:anchorId="296AA0B8" wp14:editId="7AA483EA">
            <wp:extent cx="5023338" cy="3781677"/>
            <wp:effectExtent l="0" t="0" r="635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09" cstate="print"/>
                    <a:srcRect/>
                    <a:stretch>
                      <a:fillRect/>
                    </a:stretch>
                  </pic:blipFill>
                  <pic:spPr bwMode="auto">
                    <a:xfrm>
                      <a:off x="0" y="0"/>
                      <a:ext cx="5035395" cy="3790753"/>
                    </a:xfrm>
                    <a:prstGeom prst="rect">
                      <a:avLst/>
                    </a:prstGeom>
                    <a:noFill/>
                    <a:ln w="9525">
                      <a:noFill/>
                      <a:miter lim="800000"/>
                      <a:headEnd/>
                      <a:tailEnd/>
                    </a:ln>
                  </pic:spPr>
                </pic:pic>
              </a:graphicData>
            </a:graphic>
          </wp:inline>
        </w:drawing>
      </w:r>
    </w:p>
    <w:p w14:paraId="5EB1E740" w14:textId="77777777" w:rsidR="00CC5831" w:rsidRDefault="00CC5831" w:rsidP="00CC5831">
      <w:pPr>
        <w:spacing w:before="120" w:after="120" w:line="360" w:lineRule="auto"/>
        <w:jc w:val="both"/>
        <w:rPr>
          <w:rFonts w:ascii="Times New Roman" w:hAnsi="Times New Roman"/>
          <w:position w:val="-16"/>
          <w:sz w:val="24"/>
          <w:szCs w:val="24"/>
        </w:rPr>
      </w:pPr>
    </w:p>
    <w:p w14:paraId="6A017663" w14:textId="77777777" w:rsidR="00CC5831" w:rsidRDefault="00CC5831" w:rsidP="00CC5831">
      <w:pPr>
        <w:spacing w:before="120" w:after="120" w:line="360" w:lineRule="auto"/>
        <w:jc w:val="both"/>
        <w:rPr>
          <w:rFonts w:ascii="Times New Roman" w:hAnsi="Times New Roman"/>
          <w:position w:val="-16"/>
          <w:sz w:val="24"/>
          <w:szCs w:val="24"/>
        </w:rPr>
      </w:pPr>
      <w:r>
        <w:rPr>
          <w:rFonts w:ascii="Times New Roman" w:hAnsi="Times New Roman"/>
          <w:noProof/>
          <w:position w:val="-16"/>
          <w:sz w:val="24"/>
          <w:szCs w:val="24"/>
          <w:lang w:eastAsia="tr-TR"/>
        </w:rPr>
        <w:drawing>
          <wp:inline distT="0" distB="0" distL="0" distR="0" wp14:anchorId="14659661" wp14:editId="1846D025">
            <wp:extent cx="5027803" cy="3785040"/>
            <wp:effectExtent l="19050" t="0" r="1397"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10" cstate="print"/>
                    <a:srcRect/>
                    <a:stretch>
                      <a:fillRect/>
                    </a:stretch>
                  </pic:blipFill>
                  <pic:spPr bwMode="auto">
                    <a:xfrm>
                      <a:off x="0" y="0"/>
                      <a:ext cx="5027916" cy="3785125"/>
                    </a:xfrm>
                    <a:prstGeom prst="rect">
                      <a:avLst/>
                    </a:prstGeom>
                    <a:noFill/>
                    <a:ln w="9525">
                      <a:noFill/>
                      <a:miter lim="800000"/>
                      <a:headEnd/>
                      <a:tailEnd/>
                    </a:ln>
                  </pic:spPr>
                </pic:pic>
              </a:graphicData>
            </a:graphic>
          </wp:inline>
        </w:drawing>
      </w:r>
    </w:p>
    <w:p w14:paraId="5527A2A2" w14:textId="77777777" w:rsidR="00CC5831" w:rsidRDefault="00CC5831" w:rsidP="00CC5831">
      <w:pPr>
        <w:spacing w:before="120" w:after="120" w:line="360" w:lineRule="auto"/>
        <w:jc w:val="both"/>
        <w:rPr>
          <w:rFonts w:ascii="Times New Roman" w:hAnsi="Times New Roman"/>
          <w:position w:val="-16"/>
          <w:sz w:val="24"/>
          <w:szCs w:val="24"/>
        </w:rPr>
      </w:pPr>
      <w:r>
        <w:rPr>
          <w:rFonts w:ascii="Times New Roman" w:hAnsi="Times New Roman"/>
          <w:noProof/>
          <w:position w:val="-16"/>
          <w:sz w:val="24"/>
          <w:szCs w:val="24"/>
          <w:lang w:eastAsia="tr-TR"/>
        </w:rPr>
        <w:lastRenderedPageBreak/>
        <w:drawing>
          <wp:inline distT="0" distB="0" distL="0" distR="0" wp14:anchorId="6FABEB2A" wp14:editId="31698E4A">
            <wp:extent cx="5028438" cy="3785516"/>
            <wp:effectExtent l="19050" t="0" r="762"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111" cstate="print"/>
                    <a:srcRect/>
                    <a:stretch>
                      <a:fillRect/>
                    </a:stretch>
                  </pic:blipFill>
                  <pic:spPr bwMode="auto">
                    <a:xfrm>
                      <a:off x="0" y="0"/>
                      <a:ext cx="5026683" cy="3784195"/>
                    </a:xfrm>
                    <a:prstGeom prst="rect">
                      <a:avLst/>
                    </a:prstGeom>
                    <a:noFill/>
                    <a:ln w="9525">
                      <a:noFill/>
                      <a:miter lim="800000"/>
                      <a:headEnd/>
                      <a:tailEnd/>
                    </a:ln>
                  </pic:spPr>
                </pic:pic>
              </a:graphicData>
            </a:graphic>
          </wp:inline>
        </w:drawing>
      </w:r>
    </w:p>
    <w:p w14:paraId="6C97058E" w14:textId="77777777" w:rsidR="00CC5831" w:rsidRDefault="00CC5831" w:rsidP="00CC5831">
      <w:pPr>
        <w:spacing w:before="120" w:after="120" w:line="360" w:lineRule="auto"/>
        <w:jc w:val="both"/>
        <w:rPr>
          <w:rFonts w:ascii="Times New Roman" w:hAnsi="Times New Roman"/>
          <w:position w:val="-16"/>
          <w:sz w:val="24"/>
          <w:szCs w:val="24"/>
        </w:rPr>
      </w:pPr>
      <w:r>
        <w:rPr>
          <w:rFonts w:ascii="Times New Roman" w:hAnsi="Times New Roman"/>
          <w:noProof/>
          <w:position w:val="-16"/>
          <w:sz w:val="24"/>
          <w:szCs w:val="24"/>
          <w:lang w:eastAsia="tr-TR"/>
        </w:rPr>
        <w:drawing>
          <wp:inline distT="0" distB="0" distL="0" distR="0" wp14:anchorId="3984733E" wp14:editId="2945DA81">
            <wp:extent cx="5065014" cy="3813051"/>
            <wp:effectExtent l="19050" t="0" r="2286"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12" cstate="print"/>
                    <a:srcRect/>
                    <a:stretch>
                      <a:fillRect/>
                    </a:stretch>
                  </pic:blipFill>
                  <pic:spPr bwMode="auto">
                    <a:xfrm>
                      <a:off x="0" y="0"/>
                      <a:ext cx="5065128" cy="3813137"/>
                    </a:xfrm>
                    <a:prstGeom prst="rect">
                      <a:avLst/>
                    </a:prstGeom>
                    <a:noFill/>
                    <a:ln w="9525">
                      <a:noFill/>
                      <a:miter lim="800000"/>
                      <a:headEnd/>
                      <a:tailEnd/>
                    </a:ln>
                  </pic:spPr>
                </pic:pic>
              </a:graphicData>
            </a:graphic>
          </wp:inline>
        </w:drawing>
      </w:r>
    </w:p>
    <w:p w14:paraId="78BCF738" w14:textId="77777777" w:rsidR="00CC5831" w:rsidRDefault="00CC5831" w:rsidP="00CC5831">
      <w:pPr>
        <w:spacing w:before="120" w:after="120" w:line="360" w:lineRule="auto"/>
        <w:jc w:val="both"/>
        <w:rPr>
          <w:rFonts w:ascii="Times New Roman" w:hAnsi="Times New Roman"/>
          <w:position w:val="-16"/>
          <w:sz w:val="24"/>
          <w:szCs w:val="24"/>
        </w:rPr>
      </w:pPr>
      <w:r>
        <w:rPr>
          <w:rFonts w:ascii="Times New Roman" w:hAnsi="Times New Roman"/>
          <w:noProof/>
          <w:position w:val="-16"/>
          <w:sz w:val="24"/>
          <w:szCs w:val="24"/>
          <w:lang w:eastAsia="tr-TR"/>
        </w:rPr>
        <w:lastRenderedPageBreak/>
        <w:drawing>
          <wp:inline distT="0" distB="0" distL="0" distR="0" wp14:anchorId="77DC5D8D" wp14:editId="5BFDF07E">
            <wp:extent cx="5004278" cy="3767328"/>
            <wp:effectExtent l="19050" t="0" r="5872"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113" cstate="print"/>
                    <a:srcRect/>
                    <a:stretch>
                      <a:fillRect/>
                    </a:stretch>
                  </pic:blipFill>
                  <pic:spPr bwMode="auto">
                    <a:xfrm>
                      <a:off x="0" y="0"/>
                      <a:ext cx="5006983" cy="3769365"/>
                    </a:xfrm>
                    <a:prstGeom prst="rect">
                      <a:avLst/>
                    </a:prstGeom>
                    <a:noFill/>
                    <a:ln w="9525">
                      <a:noFill/>
                      <a:miter lim="800000"/>
                      <a:headEnd/>
                      <a:tailEnd/>
                    </a:ln>
                  </pic:spPr>
                </pic:pic>
              </a:graphicData>
            </a:graphic>
          </wp:inline>
        </w:drawing>
      </w:r>
    </w:p>
    <w:p w14:paraId="3319B668" w14:textId="1C062A12" w:rsidR="00CC5831" w:rsidRDefault="00CC5831" w:rsidP="00CC5831">
      <w:pPr>
        <w:spacing w:before="120" w:after="120" w:line="360" w:lineRule="auto"/>
        <w:jc w:val="both"/>
        <w:rPr>
          <w:rFonts w:ascii="Times New Roman" w:hAnsi="Times New Roman"/>
          <w:position w:val="-16"/>
          <w:sz w:val="24"/>
          <w:szCs w:val="24"/>
        </w:rPr>
      </w:pPr>
    </w:p>
    <w:p w14:paraId="7C777677" w14:textId="77777777" w:rsidR="00CC5831" w:rsidRDefault="00CC5831" w:rsidP="00CC5831">
      <w:pPr>
        <w:spacing w:before="120" w:after="120" w:line="360" w:lineRule="auto"/>
        <w:jc w:val="both"/>
        <w:rPr>
          <w:rFonts w:ascii="Times New Roman" w:hAnsi="Times New Roman"/>
          <w:position w:val="-16"/>
          <w:sz w:val="24"/>
          <w:szCs w:val="24"/>
        </w:rPr>
      </w:pPr>
      <w:r>
        <w:rPr>
          <w:rFonts w:ascii="Times New Roman" w:hAnsi="Times New Roman"/>
          <w:noProof/>
          <w:position w:val="-16"/>
          <w:sz w:val="24"/>
          <w:szCs w:val="24"/>
          <w:lang w:eastAsia="tr-TR"/>
        </w:rPr>
        <w:drawing>
          <wp:inline distT="0" distB="0" distL="0" distR="0" wp14:anchorId="60445827" wp14:editId="38F6B1A7">
            <wp:extent cx="5349877" cy="4001414"/>
            <wp:effectExtent l="19050" t="0" r="3173"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114" cstate="print"/>
                    <a:srcRect/>
                    <a:stretch>
                      <a:fillRect/>
                    </a:stretch>
                  </pic:blipFill>
                  <pic:spPr bwMode="auto">
                    <a:xfrm>
                      <a:off x="0" y="0"/>
                      <a:ext cx="5350563" cy="4001927"/>
                    </a:xfrm>
                    <a:prstGeom prst="rect">
                      <a:avLst/>
                    </a:prstGeom>
                    <a:noFill/>
                    <a:ln w="9525">
                      <a:noFill/>
                      <a:miter lim="800000"/>
                      <a:headEnd/>
                      <a:tailEnd/>
                    </a:ln>
                  </pic:spPr>
                </pic:pic>
              </a:graphicData>
            </a:graphic>
          </wp:inline>
        </w:drawing>
      </w:r>
    </w:p>
    <w:p w14:paraId="0E08A666" w14:textId="77777777" w:rsidR="00CC5831" w:rsidRDefault="00CC5831" w:rsidP="00CC5831">
      <w:pPr>
        <w:spacing w:before="120" w:after="120" w:line="360" w:lineRule="auto"/>
        <w:jc w:val="both"/>
        <w:rPr>
          <w:rFonts w:ascii="Times New Roman" w:hAnsi="Times New Roman"/>
          <w:position w:val="-16"/>
          <w:sz w:val="24"/>
          <w:szCs w:val="24"/>
        </w:rPr>
      </w:pPr>
      <w:r>
        <w:rPr>
          <w:rFonts w:ascii="Times New Roman" w:hAnsi="Times New Roman"/>
          <w:noProof/>
          <w:position w:val="-16"/>
          <w:sz w:val="24"/>
          <w:szCs w:val="24"/>
          <w:lang w:eastAsia="tr-TR"/>
        </w:rPr>
        <w:lastRenderedPageBreak/>
        <w:drawing>
          <wp:inline distT="0" distB="0" distL="0" distR="0" wp14:anchorId="6B0A1334" wp14:editId="7C8FB34A">
            <wp:extent cx="5394198" cy="4040584"/>
            <wp:effectExtent l="1905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115" cstate="print"/>
                    <a:srcRect/>
                    <a:stretch>
                      <a:fillRect/>
                    </a:stretch>
                  </pic:blipFill>
                  <pic:spPr bwMode="auto">
                    <a:xfrm>
                      <a:off x="0" y="0"/>
                      <a:ext cx="5397664" cy="4043180"/>
                    </a:xfrm>
                    <a:prstGeom prst="rect">
                      <a:avLst/>
                    </a:prstGeom>
                    <a:noFill/>
                    <a:ln w="9525">
                      <a:noFill/>
                      <a:miter lim="800000"/>
                      <a:headEnd/>
                      <a:tailEnd/>
                    </a:ln>
                  </pic:spPr>
                </pic:pic>
              </a:graphicData>
            </a:graphic>
          </wp:inline>
        </w:drawing>
      </w:r>
    </w:p>
    <w:p w14:paraId="7CE45192" w14:textId="77777777" w:rsidR="00CC5831" w:rsidRDefault="00CC5831" w:rsidP="00CC5831">
      <w:pPr>
        <w:spacing w:before="120" w:after="120" w:line="360" w:lineRule="auto"/>
        <w:jc w:val="both"/>
        <w:rPr>
          <w:b/>
          <w:color w:val="FF0000"/>
          <w:sz w:val="32"/>
          <w:szCs w:val="32"/>
        </w:rPr>
      </w:pPr>
      <w:r>
        <w:rPr>
          <w:rFonts w:ascii="Times New Roman" w:hAnsi="Times New Roman"/>
          <w:noProof/>
          <w:position w:val="-16"/>
          <w:sz w:val="24"/>
          <w:szCs w:val="24"/>
          <w:lang w:eastAsia="tr-TR"/>
        </w:rPr>
        <w:drawing>
          <wp:inline distT="0" distB="0" distL="0" distR="0" wp14:anchorId="2FDE1266" wp14:editId="3459C1D8">
            <wp:extent cx="5591175" cy="4188133"/>
            <wp:effectExtent l="0" t="0" r="0" b="3175"/>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116" cstate="print"/>
                    <a:srcRect/>
                    <a:stretch>
                      <a:fillRect/>
                    </a:stretch>
                  </pic:blipFill>
                  <pic:spPr bwMode="auto">
                    <a:xfrm>
                      <a:off x="0" y="0"/>
                      <a:ext cx="5599242" cy="4194176"/>
                    </a:xfrm>
                    <a:prstGeom prst="rect">
                      <a:avLst/>
                    </a:prstGeom>
                    <a:noFill/>
                    <a:ln w="9525">
                      <a:noFill/>
                      <a:miter lim="800000"/>
                      <a:headEnd/>
                      <a:tailEnd/>
                    </a:ln>
                  </pic:spPr>
                </pic:pic>
              </a:graphicData>
            </a:graphic>
          </wp:inline>
        </w:drawing>
      </w:r>
    </w:p>
    <w:p w14:paraId="5E1A48EC" w14:textId="77777777" w:rsidR="00CC5831" w:rsidRDefault="00CC5831" w:rsidP="00CC5831">
      <w:pPr>
        <w:spacing w:before="120" w:after="120" w:line="360" w:lineRule="auto"/>
        <w:jc w:val="both"/>
        <w:rPr>
          <w:b/>
          <w:color w:val="FF0000"/>
          <w:sz w:val="32"/>
          <w:szCs w:val="32"/>
        </w:rPr>
      </w:pPr>
      <w:r w:rsidRPr="00025B4C">
        <w:rPr>
          <w:b/>
          <w:noProof/>
          <w:color w:val="FF0000"/>
          <w:sz w:val="32"/>
          <w:szCs w:val="32"/>
          <w:lang w:eastAsia="tr-TR"/>
        </w:rPr>
        <w:lastRenderedPageBreak/>
        <w:drawing>
          <wp:inline distT="0" distB="0" distL="0" distR="0" wp14:anchorId="14F4C314" wp14:editId="0CEC8C71">
            <wp:extent cx="5972810" cy="3561080"/>
            <wp:effectExtent l="19050" t="0" r="27940" b="127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r w:rsidRPr="00025B4C">
        <w:rPr>
          <w:b/>
          <w:color w:val="FF0000"/>
          <w:sz w:val="32"/>
          <w:szCs w:val="32"/>
        </w:rPr>
        <w:t xml:space="preserve"> </w:t>
      </w:r>
    </w:p>
    <w:p w14:paraId="726E39A8" w14:textId="09A6D919" w:rsidR="00842408" w:rsidRDefault="00842408" w:rsidP="00CC5831">
      <w:pPr>
        <w:spacing w:before="120" w:after="120" w:line="360" w:lineRule="auto"/>
        <w:jc w:val="both"/>
        <w:rPr>
          <w:b/>
          <w:color w:val="FF0000"/>
          <w:sz w:val="32"/>
          <w:szCs w:val="32"/>
        </w:rPr>
      </w:pPr>
      <w:r>
        <w:rPr>
          <w:rFonts w:ascii="Times New Roman" w:eastAsia="Times New Roman" w:hAnsi="Times New Roman"/>
          <w:noProof/>
          <w:sz w:val="24"/>
          <w:szCs w:val="24"/>
          <w:lang w:eastAsia="tr-TR"/>
        </w:rPr>
        <w:drawing>
          <wp:inline distT="0" distB="0" distL="0" distR="0" wp14:anchorId="60E33952" wp14:editId="2E9E902B">
            <wp:extent cx="6120765" cy="3903549"/>
            <wp:effectExtent l="0" t="0" r="0" b="1905"/>
            <wp:docPr id="55" name="Resim 55" descr="http://economicleads.com/wp-content/uploads/2013/06/Inflation-vs-M2-Money-Supply-from-1960-610x3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conomicleads.com/wp-content/uploads/2013/06/Inflation-vs-M2-Money-Supply-from-1960-610x389.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20765" cy="3903549"/>
                    </a:xfrm>
                    <a:prstGeom prst="rect">
                      <a:avLst/>
                    </a:prstGeom>
                    <a:noFill/>
                    <a:ln>
                      <a:noFill/>
                    </a:ln>
                  </pic:spPr>
                </pic:pic>
              </a:graphicData>
            </a:graphic>
          </wp:inline>
        </w:drawing>
      </w:r>
    </w:p>
    <w:p w14:paraId="578B34AA" w14:textId="77777777" w:rsidR="00CC5831" w:rsidRDefault="00CC5831" w:rsidP="00875FC5">
      <w:pPr>
        <w:pStyle w:val="ListeParagraf"/>
        <w:ind w:left="360"/>
      </w:pPr>
    </w:p>
    <w:p w14:paraId="68DBE006" w14:textId="77777777" w:rsidR="00000A82"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outlineLvl w:val="0"/>
        <w:rPr>
          <w:b/>
          <w:bCs/>
          <w:color w:val="000000"/>
          <w:kern w:val="36"/>
          <w:sz w:val="45"/>
          <w:szCs w:val="45"/>
          <w:lang w:val="en-GB"/>
        </w:rPr>
      </w:pPr>
      <w:r w:rsidRPr="00D32B51">
        <w:rPr>
          <w:b/>
          <w:bCs/>
          <w:color w:val="FF0000"/>
          <w:kern w:val="36"/>
          <w:sz w:val="45"/>
          <w:szCs w:val="45"/>
          <w:lang w:val="en-GB"/>
        </w:rPr>
        <w:lastRenderedPageBreak/>
        <w:t>Velocity of Money and Money Multiplier</w:t>
      </w:r>
      <w:r>
        <w:rPr>
          <w:b/>
          <w:bCs/>
          <w:color w:val="000000"/>
          <w:kern w:val="36"/>
          <w:sz w:val="45"/>
          <w:szCs w:val="45"/>
          <w:lang w:val="en-GB"/>
        </w:rPr>
        <w:t xml:space="preserve">    </w:t>
      </w:r>
      <w:r w:rsidRPr="00920FA8">
        <w:rPr>
          <w:b/>
          <w:bCs/>
          <w:color w:val="000000"/>
          <w:kern w:val="36"/>
          <w:sz w:val="45"/>
          <w:szCs w:val="45"/>
          <w:lang w:val="en-GB"/>
        </w:rPr>
        <w:t xml:space="preserve"> </w:t>
      </w:r>
      <w:r>
        <w:rPr>
          <w:b/>
          <w:bCs/>
          <w:color w:val="000000"/>
          <w:kern w:val="36"/>
          <w:sz w:val="45"/>
          <w:szCs w:val="45"/>
          <w:lang w:val="en-GB"/>
        </w:rPr>
        <w:t xml:space="preserve">      </w:t>
      </w:r>
    </w:p>
    <w:p w14:paraId="562E28EF" w14:textId="77777777" w:rsidR="00000A82" w:rsidRPr="00920FA8"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outlineLvl w:val="0"/>
        <w:rPr>
          <w:b/>
          <w:bCs/>
          <w:color w:val="000000"/>
          <w:kern w:val="36"/>
          <w:sz w:val="45"/>
          <w:szCs w:val="45"/>
          <w:lang w:val="en-GB"/>
        </w:rPr>
      </w:pPr>
      <w:r w:rsidRPr="00D32B51">
        <w:rPr>
          <w:b/>
          <w:bCs/>
          <w:i/>
          <w:color w:val="000000"/>
          <w:kern w:val="36"/>
          <w:sz w:val="36"/>
          <w:szCs w:val="36"/>
          <w:lang w:val="en-GB"/>
        </w:rPr>
        <w:t>Why Deflation is Possible</w:t>
      </w:r>
    </w:p>
    <w:p w14:paraId="43E54219" w14:textId="77777777" w:rsidR="00000A82" w:rsidRPr="00E6451D"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pacing w:after="301"/>
        <w:rPr>
          <w:b/>
          <w:caps/>
          <w:color w:val="999999"/>
          <w:sz w:val="15"/>
          <w:szCs w:val="15"/>
          <w:lang w:val="en-GB"/>
        </w:rPr>
      </w:pPr>
      <w:r w:rsidRPr="00E6451D">
        <w:rPr>
          <w:b/>
          <w:caps/>
          <w:color w:val="999999"/>
          <w:sz w:val="15"/>
          <w:szCs w:val="15"/>
          <w:lang w:val="en-GB"/>
        </w:rPr>
        <w:t>APRIL 12, 2010</w:t>
      </w:r>
      <w:r w:rsidRPr="00E6451D">
        <w:rPr>
          <w:b/>
          <w:caps/>
          <w:color w:val="999999"/>
          <w:sz w:val="15"/>
          <w:lang w:val="en-GB"/>
        </w:rPr>
        <w:t> </w:t>
      </w:r>
    </w:p>
    <w:p w14:paraId="4D259ACA" w14:textId="77777777" w:rsidR="00000A82" w:rsidRPr="00113960"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pacing w:after="301"/>
        <w:rPr>
          <w:ins w:id="0" w:author="Unknown"/>
          <w:caps/>
          <w:color w:val="999999"/>
          <w:sz w:val="15"/>
          <w:szCs w:val="15"/>
          <w:lang w:val="en-GB"/>
        </w:rPr>
      </w:pPr>
      <w:ins w:id="1" w:author="Unknown">
        <w:r w:rsidRPr="00920FA8">
          <w:rPr>
            <w:rFonts w:ascii="Helvetica" w:hAnsi="Helvetica" w:cs="Helvetica"/>
            <w:color w:val="666666"/>
            <w:sz w:val="20"/>
            <w:szCs w:val="20"/>
            <w:lang w:val="en-GB"/>
          </w:rPr>
          <w:t>By Tim McMahon</w:t>
        </w:r>
      </w:ins>
    </w:p>
    <w:p w14:paraId="36B00BD4" w14:textId="140D97DE" w:rsidR="00000A82" w:rsidRPr="00D32B51"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26" w:lineRule="atLeast"/>
        <w:jc w:val="both"/>
        <w:rPr>
          <w:rFonts w:ascii="Times New Roman" w:hAnsi="Times New Roman"/>
          <w:b/>
          <w:color w:val="FF0000"/>
          <w:sz w:val="24"/>
          <w:szCs w:val="24"/>
          <w:lang w:val="en-GB"/>
        </w:rPr>
      </w:pPr>
      <w:ins w:id="2" w:author="Unknown">
        <w:r w:rsidRPr="00D32B51">
          <w:rPr>
            <w:rFonts w:ascii="Times New Roman" w:hAnsi="Times New Roman"/>
            <w:color w:val="666666"/>
            <w:sz w:val="24"/>
            <w:szCs w:val="24"/>
            <w:lang w:val="en-GB"/>
          </w:rPr>
          <w:t xml:space="preserve">In a larger macroeconomic sense, on a nationwide basis if you divide the total Gross Domestic Product (GDP) by the Money Supply (M1) you get the Velocity of Money. As we can see from the following chart the </w:t>
        </w:r>
        <w:r w:rsidRPr="00D32B51">
          <w:rPr>
            <w:rFonts w:ascii="Times New Roman" w:hAnsi="Times New Roman"/>
            <w:color w:val="FF0000"/>
            <w:sz w:val="24"/>
            <w:szCs w:val="24"/>
            <w:lang w:val="en-GB"/>
          </w:rPr>
          <w:t xml:space="preserve">velocity of money climbed steadily from turn over of just above six per year in 1994 through a high of just under 10.5 in 2008.  </w:t>
        </w:r>
        <w:r w:rsidRPr="00D32B51">
          <w:rPr>
            <w:rFonts w:ascii="Times New Roman" w:hAnsi="Times New Roman"/>
            <w:b/>
            <w:color w:val="FF0000"/>
            <w:sz w:val="24"/>
            <w:szCs w:val="24"/>
            <w:lang w:val="en-GB"/>
          </w:rPr>
          <w:t>As the economy heated up people spent their money faster.</w:t>
        </w:r>
      </w:ins>
    </w:p>
    <w:p w14:paraId="1AC292B1" w14:textId="77777777" w:rsidR="00000A82" w:rsidRPr="00D32B51"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26" w:lineRule="atLeast"/>
        <w:jc w:val="both"/>
        <w:rPr>
          <w:ins w:id="3" w:author="Unknown"/>
          <w:rFonts w:ascii="Times New Roman" w:hAnsi="Times New Roman"/>
          <w:color w:val="4F81BD" w:themeColor="accent1"/>
          <w:sz w:val="24"/>
          <w:szCs w:val="24"/>
          <w:lang w:val="en-GB"/>
        </w:rPr>
      </w:pPr>
      <w:r w:rsidRPr="00D32B51">
        <w:rPr>
          <w:rFonts w:ascii="Times New Roman" w:hAnsi="Times New Roman"/>
          <w:b/>
          <w:color w:val="4F81BD" w:themeColor="accent1"/>
          <w:sz w:val="24"/>
          <w:szCs w:val="24"/>
        </w:rPr>
        <w:t>Velocity of money refers to how quickly people spend the money they have got. In times of boom and/or inflation, people spend money really quickly.</w:t>
      </w:r>
      <w:r w:rsidRPr="00D32B51">
        <w:rPr>
          <w:rFonts w:ascii="Times New Roman" w:hAnsi="Times New Roman"/>
          <w:color w:val="4F81BD" w:themeColor="accent1"/>
          <w:sz w:val="24"/>
          <w:szCs w:val="24"/>
        </w:rPr>
        <w:t xml:space="preserve"> </w:t>
      </w:r>
      <w:r w:rsidRPr="00D32B51">
        <w:rPr>
          <w:rFonts w:ascii="Times New Roman" w:hAnsi="Times New Roman"/>
          <w:b/>
          <w:color w:val="00B050"/>
          <w:sz w:val="24"/>
          <w:szCs w:val="24"/>
        </w:rPr>
        <w:t>At times of recession, people start saving money and don't spend it (look at the graph falls in all shaded regions - during recessions)</w:t>
      </w:r>
      <w:r w:rsidRPr="00D32B51">
        <w:rPr>
          <w:rFonts w:ascii="Times New Roman" w:hAnsi="Times New Roman"/>
          <w:color w:val="4F81BD" w:themeColor="accent1"/>
          <w:sz w:val="24"/>
          <w:szCs w:val="24"/>
        </w:rPr>
        <w:t xml:space="preserve">. </w:t>
      </w:r>
    </w:p>
    <w:p w14:paraId="35825F80" w14:textId="77777777" w:rsidR="00000A82"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26" w:lineRule="atLeast"/>
        <w:jc w:val="both"/>
        <w:rPr>
          <w:rFonts w:ascii="Times New Roman" w:hAnsi="Times New Roman"/>
          <w:color w:val="666666"/>
          <w:sz w:val="24"/>
          <w:szCs w:val="24"/>
          <w:lang w:val="en-GB"/>
        </w:rPr>
      </w:pPr>
      <w:ins w:id="4" w:author="Unknown">
        <w:r w:rsidRPr="00D32B51">
          <w:rPr>
            <w:rFonts w:ascii="Times New Roman" w:hAnsi="Times New Roman"/>
            <w:b/>
            <w:color w:val="00B0F0"/>
            <w:sz w:val="24"/>
            <w:szCs w:val="24"/>
            <w:lang w:val="en-GB"/>
          </w:rPr>
          <w:t>During times of high inflation and prosperity people don’t hang on to their money very long, either from fear of it’s losing value</w:t>
        </w:r>
        <w:r w:rsidRPr="00D32B51">
          <w:rPr>
            <w:rFonts w:ascii="Times New Roman" w:hAnsi="Times New Roman"/>
            <w:color w:val="31849B" w:themeColor="accent5" w:themeShade="BF"/>
            <w:sz w:val="24"/>
            <w:szCs w:val="24"/>
            <w:lang w:val="en-GB"/>
          </w:rPr>
          <w:t xml:space="preserve"> </w:t>
        </w:r>
        <w:r w:rsidRPr="00D32B51">
          <w:rPr>
            <w:rFonts w:ascii="Times New Roman" w:hAnsi="Times New Roman"/>
            <w:color w:val="666666"/>
            <w:sz w:val="24"/>
            <w:szCs w:val="24"/>
            <w:lang w:val="en-GB"/>
          </w:rPr>
          <w:t xml:space="preserve">or because they feel rich and think they can spend to their hearts content. </w:t>
        </w:r>
      </w:ins>
    </w:p>
    <w:p w14:paraId="65968B1D" w14:textId="77777777" w:rsidR="00000A82" w:rsidRPr="00D32B51"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26" w:lineRule="atLeast"/>
        <w:jc w:val="both"/>
        <w:rPr>
          <w:rFonts w:ascii="Times New Roman" w:hAnsi="Times New Roman"/>
          <w:color w:val="666666"/>
          <w:sz w:val="24"/>
          <w:szCs w:val="24"/>
          <w:lang w:val="en-GB"/>
        </w:rPr>
      </w:pPr>
      <w:ins w:id="5" w:author="Unknown">
        <w:r w:rsidRPr="00D32B51">
          <w:rPr>
            <w:rFonts w:ascii="Times New Roman" w:hAnsi="Times New Roman"/>
            <w:b/>
            <w:color w:val="00B0F0"/>
            <w:sz w:val="24"/>
            <w:szCs w:val="24"/>
            <w:lang w:val="en-GB"/>
          </w:rPr>
          <w:t>During periods of recession (the gray bars on the chart) the velocity of money falls as people start saving and conserving</w:t>
        </w:r>
        <w:r w:rsidRPr="00D32B51">
          <w:rPr>
            <w:rFonts w:ascii="Times New Roman" w:hAnsi="Times New Roman"/>
            <w:color w:val="666666"/>
            <w:sz w:val="24"/>
            <w:szCs w:val="24"/>
            <w:lang w:val="en-GB"/>
          </w:rPr>
          <w:t>.  There was one break in the steady ascent during the 2001 recession. It is interesting to note that even after the official recession ended in 2002 it took several years before the velocity of money began climbing again.</w:t>
        </w:r>
      </w:ins>
      <w:r w:rsidRPr="00D32B51">
        <w:rPr>
          <w:rFonts w:ascii="Times New Roman" w:hAnsi="Times New Roman"/>
          <w:color w:val="666666"/>
          <w:sz w:val="24"/>
          <w:szCs w:val="24"/>
          <w:lang w:val="en-GB"/>
        </w:rPr>
        <w:t xml:space="preserve"> </w:t>
      </w:r>
      <w:ins w:id="6" w:author="Unknown">
        <w:r w:rsidRPr="00D32B51">
          <w:rPr>
            <w:rFonts w:ascii="Times New Roman" w:hAnsi="Times New Roman"/>
            <w:color w:val="666666"/>
            <w:sz w:val="24"/>
            <w:szCs w:val="24"/>
            <w:lang w:val="en-GB"/>
          </w:rPr>
          <w:t>But now we see that people have slowed their purchases as we entered a longer recession and the money’s velocity has once again fallen to about 8.5</w:t>
        </w:r>
      </w:ins>
    </w:p>
    <w:p w14:paraId="5B63BAAA" w14:textId="77777777" w:rsidR="00000A82" w:rsidRPr="00D32B51"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26" w:lineRule="atLeast"/>
        <w:rPr>
          <w:ins w:id="7" w:author="Unknown"/>
          <w:rFonts w:ascii="Times New Roman" w:hAnsi="Times New Roman"/>
          <w:b/>
          <w:color w:val="666666"/>
          <w:sz w:val="24"/>
          <w:szCs w:val="24"/>
          <w:lang w:val="en-GB"/>
        </w:rPr>
      </w:pPr>
      <w:ins w:id="8" w:author="Unknown">
        <w:r w:rsidRPr="00BF7368">
          <w:rPr>
            <w:rFonts w:ascii="Times New Roman" w:hAnsi="Times New Roman"/>
            <w:b/>
            <w:color w:val="00B0F0"/>
            <w:sz w:val="24"/>
            <w:szCs w:val="24"/>
            <w:lang w:val="en-GB"/>
          </w:rPr>
          <w:t>If people are saving more, they are borrowing less and spending less. So all that happens is that people are paying down debt and building their reserves.  This does not “stimulate the economy” or</w:t>
        </w:r>
        <w:proofErr w:type="gramStart"/>
        <w:r w:rsidRPr="00BF7368">
          <w:rPr>
            <w:rFonts w:ascii="Times New Roman" w:hAnsi="Times New Roman"/>
            <w:b/>
            <w:color w:val="00B0F0"/>
            <w:sz w:val="24"/>
            <w:szCs w:val="24"/>
            <w:lang w:val="en-GB"/>
          </w:rPr>
          <w:t>  drive</w:t>
        </w:r>
        <w:proofErr w:type="gramEnd"/>
        <w:r w:rsidRPr="00BF7368">
          <w:rPr>
            <w:rFonts w:ascii="Times New Roman" w:hAnsi="Times New Roman"/>
            <w:b/>
            <w:color w:val="00B0F0"/>
            <w:sz w:val="24"/>
            <w:szCs w:val="24"/>
            <w:lang w:val="en-GB"/>
          </w:rPr>
          <w:t xml:space="preserve"> up prices,</w:t>
        </w:r>
        <w:r w:rsidRPr="00D32B51">
          <w:rPr>
            <w:rFonts w:ascii="Times New Roman" w:hAnsi="Times New Roman"/>
            <w:b/>
            <w:color w:val="666666"/>
            <w:sz w:val="24"/>
            <w:szCs w:val="24"/>
            <w:lang w:val="en-GB"/>
          </w:rPr>
          <w:t xml:space="preserve"> so it reduces the government’s ability to impact deflation.</w:t>
        </w:r>
      </w:ins>
    </w:p>
    <w:p w14:paraId="1BFCF183" w14:textId="77777777" w:rsidR="00000A82"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26" w:lineRule="atLeast"/>
        <w:rPr>
          <w:rFonts w:ascii="Helvetica" w:hAnsi="Helvetica" w:cs="Helvetica"/>
          <w:color w:val="666666"/>
          <w:sz w:val="20"/>
          <w:szCs w:val="20"/>
          <w:lang w:val="en-GB"/>
        </w:rPr>
      </w:pPr>
    </w:p>
    <w:p w14:paraId="51C9FBB1" w14:textId="77777777" w:rsidR="00000A82"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26" w:lineRule="atLeast"/>
        <w:rPr>
          <w:rFonts w:ascii="Helvetica" w:hAnsi="Helvetica" w:cs="Helvetica"/>
          <w:color w:val="666666"/>
          <w:sz w:val="20"/>
          <w:szCs w:val="20"/>
          <w:lang w:val="en-GB"/>
        </w:rPr>
      </w:pPr>
    </w:p>
    <w:p w14:paraId="4CC98B9E" w14:textId="77777777" w:rsidR="00000A82"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26" w:lineRule="atLeast"/>
        <w:rPr>
          <w:rFonts w:ascii="Helvetica" w:hAnsi="Helvetica" w:cs="Helvetica"/>
          <w:color w:val="666666"/>
          <w:sz w:val="20"/>
          <w:szCs w:val="20"/>
          <w:lang w:val="en-GB"/>
        </w:rPr>
      </w:pPr>
      <w:r>
        <w:rPr>
          <w:noProof/>
          <w:lang w:eastAsia="tr-TR"/>
        </w:rPr>
        <w:lastRenderedPageBreak/>
        <w:drawing>
          <wp:inline distT="0" distB="0" distL="0" distR="0" wp14:anchorId="38F9EF82" wp14:editId="67662A50">
            <wp:extent cx="5372100" cy="3567992"/>
            <wp:effectExtent l="0" t="0" r="0" b="0"/>
            <wp:docPr id="896" name="Resim 27" descr="https://research.stlouisfed.org/fred2/graph/fredgraph.jpg?hires=1&amp;g=4k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esearch.stlouisfed.org/fred2/graph/fredgraph.jpg?hires=1&amp;g=4kqS"/>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73803" cy="3569123"/>
                    </a:xfrm>
                    <a:prstGeom prst="rect">
                      <a:avLst/>
                    </a:prstGeom>
                    <a:noFill/>
                    <a:ln>
                      <a:noFill/>
                    </a:ln>
                  </pic:spPr>
                </pic:pic>
              </a:graphicData>
            </a:graphic>
          </wp:inline>
        </w:drawing>
      </w:r>
    </w:p>
    <w:p w14:paraId="6AFE0FD3" w14:textId="77777777" w:rsidR="00000A82"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26" w:lineRule="atLeast"/>
        <w:rPr>
          <w:rFonts w:ascii="Helvetica" w:hAnsi="Helvetica" w:cs="Helvetica"/>
          <w:color w:val="666666"/>
          <w:sz w:val="20"/>
          <w:szCs w:val="20"/>
          <w:lang w:val="en-GB"/>
        </w:rPr>
      </w:pPr>
      <w:r>
        <w:rPr>
          <w:noProof/>
          <w:lang w:eastAsia="tr-TR"/>
        </w:rPr>
        <w:drawing>
          <wp:inline distT="0" distB="0" distL="0" distR="0" wp14:anchorId="557221F8" wp14:editId="168DF7F2">
            <wp:extent cx="5429250" cy="3605951"/>
            <wp:effectExtent l="0" t="0" r="0" b="0"/>
            <wp:docPr id="901" name="Resim 28" descr="https://research.stlouisfed.org/fred2/graph/fredgraph.jpg?hires=1&amp;g=4k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esearch.stlouisfed.org/fred2/graph/fredgraph.jpg?hires=1&amp;g=4kam"/>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31064" cy="3607156"/>
                    </a:xfrm>
                    <a:prstGeom prst="rect">
                      <a:avLst/>
                    </a:prstGeom>
                    <a:noFill/>
                    <a:ln>
                      <a:noFill/>
                    </a:ln>
                  </pic:spPr>
                </pic:pic>
              </a:graphicData>
            </a:graphic>
          </wp:inline>
        </w:drawing>
      </w:r>
    </w:p>
    <w:p w14:paraId="2FB21348" w14:textId="77777777" w:rsidR="00000A82"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26" w:lineRule="atLeast"/>
        <w:jc w:val="both"/>
        <w:rPr>
          <w:rFonts w:ascii="Helvetica" w:hAnsi="Helvetica" w:cs="Helvetica"/>
          <w:color w:val="666666"/>
          <w:sz w:val="20"/>
          <w:szCs w:val="20"/>
          <w:lang w:val="en-GB"/>
        </w:rPr>
      </w:pPr>
      <w:r>
        <w:rPr>
          <w:noProof/>
          <w:lang w:eastAsia="tr-TR"/>
        </w:rPr>
        <w:lastRenderedPageBreak/>
        <w:drawing>
          <wp:inline distT="0" distB="0" distL="0" distR="0" wp14:anchorId="5F6DB203" wp14:editId="74945252">
            <wp:extent cx="4933950" cy="4172166"/>
            <wp:effectExtent l="0" t="0" r="0" b="0"/>
            <wp:docPr id="902" name="Picture 902" descr="http://www.rba.gov.au/speeches/2015/images/sp-dg-2015-03-05-graph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ba.gov.au/speeches/2015/images/sp-dg-2015-03-05-graph9.gif"/>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39333" cy="4176718"/>
                    </a:xfrm>
                    <a:prstGeom prst="rect">
                      <a:avLst/>
                    </a:prstGeom>
                    <a:noFill/>
                    <a:ln>
                      <a:noFill/>
                    </a:ln>
                  </pic:spPr>
                </pic:pic>
              </a:graphicData>
            </a:graphic>
          </wp:inline>
        </w:drawing>
      </w:r>
    </w:p>
    <w:p w14:paraId="5D9A6DEC" w14:textId="77777777" w:rsidR="00000A82"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26" w:lineRule="atLeast"/>
        <w:jc w:val="both"/>
        <w:rPr>
          <w:rFonts w:ascii="Helvetica" w:hAnsi="Helvetica" w:cs="Helvetica"/>
          <w:color w:val="666666"/>
          <w:sz w:val="20"/>
          <w:szCs w:val="20"/>
          <w:lang w:val="en-GB"/>
        </w:rPr>
      </w:pPr>
      <w:r>
        <w:rPr>
          <w:noProof/>
          <w:lang w:eastAsia="tr-TR"/>
        </w:rPr>
        <w:drawing>
          <wp:inline distT="0" distB="0" distL="0" distR="0" wp14:anchorId="24E55FF0" wp14:editId="401CAB98">
            <wp:extent cx="5000625" cy="3869470"/>
            <wp:effectExtent l="0" t="0" r="0" b="0"/>
            <wp:docPr id="903" name="Picture 11" descr="http://tutor2u.net/economics/revision-notes/household-sav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tutor2u.net/economics/revision-notes/household-saving-1.jpg"/>
                    <pic:cNvPicPr>
                      <a:picLocks noChangeAspect="1" noChangeArrowheads="1"/>
                    </pic:cNvPicPr>
                  </pic:nvPicPr>
                  <pic:blipFill>
                    <a:blip r:embed="rId122" cstate="print"/>
                    <a:srcRect/>
                    <a:stretch>
                      <a:fillRect/>
                    </a:stretch>
                  </pic:blipFill>
                  <pic:spPr bwMode="auto">
                    <a:xfrm>
                      <a:off x="0" y="0"/>
                      <a:ext cx="5002604" cy="3871001"/>
                    </a:xfrm>
                    <a:prstGeom prst="rect">
                      <a:avLst/>
                    </a:prstGeom>
                    <a:noFill/>
                    <a:ln w="9525">
                      <a:noFill/>
                      <a:miter lim="800000"/>
                      <a:headEnd/>
                      <a:tailEnd/>
                    </a:ln>
                  </pic:spPr>
                </pic:pic>
              </a:graphicData>
            </a:graphic>
          </wp:inline>
        </w:drawing>
      </w:r>
    </w:p>
    <w:p w14:paraId="0877DC7E" w14:textId="77777777" w:rsidR="00000A82"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26" w:lineRule="atLeast"/>
        <w:jc w:val="both"/>
        <w:rPr>
          <w:rFonts w:ascii="Helvetica" w:hAnsi="Helvetica" w:cs="Helvetica"/>
          <w:color w:val="666666"/>
          <w:sz w:val="20"/>
          <w:szCs w:val="20"/>
          <w:lang w:val="en-GB"/>
        </w:rPr>
      </w:pPr>
      <w:r>
        <w:rPr>
          <w:rFonts w:ascii="Helvetica" w:hAnsi="Helvetica" w:cs="Helvetica"/>
          <w:noProof/>
          <w:color w:val="666666"/>
          <w:sz w:val="20"/>
          <w:szCs w:val="20"/>
          <w:lang w:eastAsia="tr-TR"/>
        </w:rPr>
        <w:lastRenderedPageBreak/>
        <w:drawing>
          <wp:inline distT="0" distB="0" distL="0" distR="0" wp14:anchorId="6904F97E" wp14:editId="7EE43D0C">
            <wp:extent cx="5306695" cy="3524596"/>
            <wp:effectExtent l="0" t="0" r="1905" b="6350"/>
            <wp:docPr id="9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06924" cy="3524748"/>
                    </a:xfrm>
                    <a:prstGeom prst="rect">
                      <a:avLst/>
                    </a:prstGeom>
                    <a:noFill/>
                    <a:ln>
                      <a:noFill/>
                    </a:ln>
                  </pic:spPr>
                </pic:pic>
              </a:graphicData>
            </a:graphic>
          </wp:inline>
        </w:drawing>
      </w:r>
    </w:p>
    <w:p w14:paraId="79527482" w14:textId="77777777" w:rsidR="00000A82"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26" w:lineRule="atLeast"/>
        <w:jc w:val="both"/>
        <w:rPr>
          <w:rFonts w:ascii="Helvetica" w:hAnsi="Helvetica" w:cs="Helvetica"/>
          <w:color w:val="666666"/>
          <w:sz w:val="20"/>
          <w:szCs w:val="20"/>
          <w:lang w:val="en-GB"/>
        </w:rPr>
      </w:pPr>
      <w:r>
        <w:rPr>
          <w:noProof/>
          <w:lang w:eastAsia="tr-TR"/>
        </w:rPr>
        <w:drawing>
          <wp:inline distT="0" distB="0" distL="0" distR="0" wp14:anchorId="1506F33E" wp14:editId="46AE4AFE">
            <wp:extent cx="5379567" cy="3648218"/>
            <wp:effectExtent l="19050" t="0" r="0" b="0"/>
            <wp:docPr id="905" name="Picture 11" descr="http://snbchf.snbchfcom.netdna-cdn.com/wp-content/uploads/2013/03/SavingsRate-EU-UK-US-Jap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nbchf.snbchfcom.netdna-cdn.com/wp-content/uploads/2013/03/SavingsRate-EU-UK-US-Japan.jpg"/>
                    <pic:cNvPicPr>
                      <a:picLocks noChangeAspect="1" noChangeArrowheads="1"/>
                    </pic:cNvPicPr>
                  </pic:nvPicPr>
                  <pic:blipFill>
                    <a:blip r:embed="rId124" cstate="print"/>
                    <a:srcRect/>
                    <a:stretch>
                      <a:fillRect/>
                    </a:stretch>
                  </pic:blipFill>
                  <pic:spPr bwMode="auto">
                    <a:xfrm>
                      <a:off x="0" y="0"/>
                      <a:ext cx="5381627" cy="3649615"/>
                    </a:xfrm>
                    <a:prstGeom prst="rect">
                      <a:avLst/>
                    </a:prstGeom>
                    <a:noFill/>
                    <a:ln w="9525">
                      <a:noFill/>
                      <a:miter lim="800000"/>
                      <a:headEnd/>
                      <a:tailEnd/>
                    </a:ln>
                  </pic:spPr>
                </pic:pic>
              </a:graphicData>
            </a:graphic>
          </wp:inline>
        </w:drawing>
      </w:r>
    </w:p>
    <w:p w14:paraId="6B4C9BE8" w14:textId="77777777" w:rsidR="00000A82"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26" w:lineRule="atLeast"/>
        <w:jc w:val="both"/>
        <w:rPr>
          <w:rFonts w:ascii="Helvetica" w:hAnsi="Helvetica" w:cs="Helvetica"/>
          <w:color w:val="666666"/>
          <w:sz w:val="20"/>
          <w:szCs w:val="20"/>
          <w:lang w:val="en-GB"/>
        </w:rPr>
      </w:pPr>
    </w:p>
    <w:p w14:paraId="7505F6B5" w14:textId="77777777" w:rsidR="00000A82"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26" w:lineRule="atLeast"/>
        <w:jc w:val="both"/>
        <w:rPr>
          <w:rFonts w:ascii="Helvetica" w:hAnsi="Helvetica" w:cs="Helvetica"/>
          <w:color w:val="666666"/>
          <w:sz w:val="20"/>
          <w:szCs w:val="20"/>
          <w:lang w:val="en-GB"/>
        </w:rPr>
      </w:pPr>
    </w:p>
    <w:p w14:paraId="00D67F75" w14:textId="77777777" w:rsidR="00000A82" w:rsidRPr="00F9342C"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26" w:lineRule="atLeast"/>
        <w:jc w:val="both"/>
        <w:rPr>
          <w:ins w:id="9" w:author="Unknown"/>
          <w:rFonts w:ascii="Helvetica" w:hAnsi="Helvetica" w:cs="Helvetica"/>
          <w:b/>
          <w:color w:val="666666"/>
          <w:sz w:val="20"/>
          <w:szCs w:val="20"/>
          <w:lang w:val="en-GB"/>
        </w:rPr>
      </w:pPr>
      <w:ins w:id="10" w:author="Unknown">
        <w:r w:rsidRPr="00920FA8">
          <w:rPr>
            <w:rFonts w:ascii="Helvetica" w:hAnsi="Helvetica" w:cs="Helvetica"/>
            <w:color w:val="666666"/>
            <w:sz w:val="20"/>
            <w:szCs w:val="20"/>
            <w:lang w:val="en-GB"/>
          </w:rPr>
          <w:lastRenderedPageBreak/>
          <w:t xml:space="preserve">The next factor working against the effectiveness of the government’s fight against deflation is the </w:t>
        </w:r>
        <w:r w:rsidRPr="00F9342C">
          <w:rPr>
            <w:rFonts w:ascii="Helvetica" w:hAnsi="Helvetica" w:cs="Helvetica"/>
            <w:b/>
            <w:color w:val="666666"/>
            <w:sz w:val="20"/>
            <w:szCs w:val="20"/>
            <w:lang w:val="en-GB"/>
          </w:rPr>
          <w:t xml:space="preserve">money multiplier.  </w:t>
        </w:r>
      </w:ins>
    </w:p>
    <w:p w14:paraId="3FE46F2A" w14:textId="77777777" w:rsidR="00000A82" w:rsidRPr="00920FA8"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26" w:lineRule="atLeast"/>
        <w:jc w:val="both"/>
        <w:rPr>
          <w:ins w:id="11" w:author="Unknown"/>
          <w:rFonts w:ascii="Helvetica" w:hAnsi="Helvetica" w:cs="Helvetica"/>
          <w:color w:val="666666"/>
          <w:sz w:val="20"/>
          <w:szCs w:val="20"/>
          <w:lang w:val="en-GB"/>
        </w:rPr>
      </w:pPr>
      <w:ins w:id="12" w:author="Unknown">
        <w:r w:rsidRPr="00F9342C">
          <w:rPr>
            <w:rFonts w:ascii="Helvetica" w:hAnsi="Helvetica" w:cs="Helvetica"/>
            <w:b/>
            <w:color w:val="666666"/>
            <w:sz w:val="20"/>
            <w:szCs w:val="20"/>
            <w:lang w:val="en-GB"/>
          </w:rPr>
          <w:t>But what happens if one (or all) of the banks decides it isn’t prudent to loan out the money and they prefer to increase their reserves instead? In that case</w:t>
        </w:r>
      </w:ins>
      <w:r w:rsidRPr="00F9342C">
        <w:rPr>
          <w:rFonts w:ascii="Helvetica" w:hAnsi="Helvetica" w:cs="Helvetica"/>
          <w:b/>
          <w:color w:val="666666"/>
          <w:sz w:val="20"/>
          <w:szCs w:val="20"/>
          <w:lang w:val="en-GB"/>
        </w:rPr>
        <w:t xml:space="preserve"> </w:t>
      </w:r>
      <w:ins w:id="13" w:author="Unknown">
        <w:r w:rsidRPr="00F9342C">
          <w:rPr>
            <w:rFonts w:ascii="Helvetica" w:hAnsi="Helvetica" w:cs="Helvetica"/>
            <w:b/>
            <w:color w:val="666666"/>
            <w:sz w:val="20"/>
            <w:szCs w:val="20"/>
            <w:lang w:val="en-GB"/>
          </w:rPr>
          <w:t>the money multiplier falls</w:t>
        </w:r>
        <w:r w:rsidRPr="00920FA8">
          <w:rPr>
            <w:rFonts w:ascii="Helvetica" w:hAnsi="Helvetica" w:cs="Helvetica"/>
            <w:color w:val="666666"/>
            <w:sz w:val="20"/>
            <w:szCs w:val="20"/>
            <w:lang w:val="en-GB"/>
          </w:rPr>
          <w:t xml:space="preserve">.  In the following chart we can see that the M1 money multiplier has actually fallen steadily from just under </w:t>
        </w:r>
      </w:ins>
      <w:r>
        <w:rPr>
          <w:rFonts w:ascii="Helvetica" w:hAnsi="Helvetica" w:cs="Helvetica"/>
          <w:color w:val="666666"/>
          <w:sz w:val="20"/>
          <w:szCs w:val="20"/>
          <w:lang w:val="en-GB"/>
        </w:rPr>
        <w:t>1,8</w:t>
      </w:r>
      <w:ins w:id="14" w:author="Unknown">
        <w:r w:rsidRPr="00920FA8">
          <w:rPr>
            <w:rFonts w:ascii="Helvetica" w:hAnsi="Helvetica" w:cs="Helvetica"/>
            <w:color w:val="666666"/>
            <w:sz w:val="20"/>
            <w:szCs w:val="20"/>
            <w:lang w:val="en-GB"/>
          </w:rPr>
          <w:t xml:space="preserve">x in </w:t>
        </w:r>
      </w:ins>
      <w:r>
        <w:rPr>
          <w:rFonts w:ascii="Helvetica" w:hAnsi="Helvetica" w:cs="Helvetica"/>
          <w:color w:val="666666"/>
          <w:sz w:val="20"/>
          <w:szCs w:val="20"/>
          <w:lang w:val="en-GB"/>
        </w:rPr>
        <w:t>2000.</w:t>
      </w:r>
      <w:ins w:id="15" w:author="Unknown">
        <w:r w:rsidRPr="00920FA8">
          <w:rPr>
            <w:rFonts w:ascii="Helvetica" w:hAnsi="Helvetica" w:cs="Helvetica"/>
            <w:color w:val="666666"/>
            <w:sz w:val="20"/>
            <w:szCs w:val="20"/>
            <w:lang w:val="en-GB"/>
          </w:rPr>
          <w:t xml:space="preserve"> But in 2008 the money multiplier plummeted to under 1x.   </w:t>
        </w:r>
      </w:ins>
    </w:p>
    <w:p w14:paraId="398978EC" w14:textId="77777777" w:rsidR="00000A82" w:rsidRPr="00F9342C"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26" w:lineRule="atLeast"/>
        <w:rPr>
          <w:rFonts w:ascii="Helvetica" w:hAnsi="Helvetica" w:cs="Helvetica"/>
          <w:b/>
          <w:color w:val="666666"/>
          <w:sz w:val="20"/>
          <w:szCs w:val="20"/>
          <w:lang w:val="en-GB"/>
        </w:rPr>
      </w:pPr>
      <w:ins w:id="16" w:author="Unknown">
        <w:r w:rsidRPr="00920FA8">
          <w:rPr>
            <w:rFonts w:ascii="Helvetica" w:hAnsi="Helvetica" w:cs="Helvetica"/>
            <w:color w:val="666666"/>
            <w:sz w:val="20"/>
            <w:szCs w:val="20"/>
            <w:lang w:val="en-GB"/>
          </w:rPr>
          <w:t>But if you multiply by less than one, you end up with less than you started with!  In other words, every dollar the government is pumping into the economy is ending up in the banks and going nowhere</w:t>
        </w:r>
        <w:r w:rsidRPr="00F9342C">
          <w:rPr>
            <w:rFonts w:ascii="Helvetica" w:hAnsi="Helvetica" w:cs="Helvetica"/>
            <w:b/>
            <w:color w:val="666666"/>
            <w:sz w:val="20"/>
            <w:szCs w:val="20"/>
            <w:lang w:val="en-GB"/>
          </w:rPr>
          <w:t xml:space="preserve">!  It is not increasing the money supply, it is not multiplying, </w:t>
        </w:r>
        <w:proofErr w:type="gramStart"/>
        <w:r w:rsidRPr="00F9342C">
          <w:rPr>
            <w:rFonts w:ascii="Helvetica" w:hAnsi="Helvetica" w:cs="Helvetica"/>
            <w:b/>
            <w:color w:val="FF0000"/>
            <w:sz w:val="20"/>
            <w:szCs w:val="20"/>
            <w:lang w:val="en-GB"/>
          </w:rPr>
          <w:t>it</w:t>
        </w:r>
        <w:proofErr w:type="gramEnd"/>
        <w:r w:rsidRPr="00F9342C">
          <w:rPr>
            <w:rFonts w:ascii="Helvetica" w:hAnsi="Helvetica" w:cs="Helvetica"/>
            <w:b/>
            <w:color w:val="FF0000"/>
            <w:sz w:val="20"/>
            <w:szCs w:val="20"/>
            <w:lang w:val="en-GB"/>
          </w:rPr>
          <w:t xml:space="preserve"> is not creating inflation</w:t>
        </w:r>
        <w:r w:rsidRPr="00F9342C">
          <w:rPr>
            <w:rFonts w:ascii="Helvetica" w:hAnsi="Helvetica" w:cs="Helvetica"/>
            <w:b/>
            <w:color w:val="666666"/>
            <w:sz w:val="20"/>
            <w:szCs w:val="20"/>
            <w:lang w:val="en-GB"/>
          </w:rPr>
          <w:t>.  It is going to boost the balance sheets of the banks.</w:t>
        </w:r>
      </w:ins>
    </w:p>
    <w:p w14:paraId="69F0D2CB" w14:textId="77777777" w:rsidR="00000A82"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26" w:lineRule="atLeast"/>
        <w:rPr>
          <w:rFonts w:ascii="Helvetica" w:hAnsi="Helvetica" w:cs="Helvetica"/>
          <w:color w:val="666666"/>
          <w:sz w:val="20"/>
          <w:szCs w:val="20"/>
          <w:lang w:val="en-GB"/>
        </w:rPr>
      </w:pPr>
      <w:r>
        <w:rPr>
          <w:noProof/>
          <w:lang w:eastAsia="tr-TR"/>
        </w:rPr>
        <w:drawing>
          <wp:inline distT="0" distB="0" distL="0" distR="0" wp14:anchorId="277FD854" wp14:editId="6E9AD120">
            <wp:extent cx="5231662" cy="3474720"/>
            <wp:effectExtent l="0" t="0" r="7620" b="0"/>
            <wp:docPr id="906" name="Resim 31" descr="https://research.stlouisfed.org/fred2/graph/fredgraph.jpg?hires=1&amp;g=4k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esearch.stlouisfed.org/fred2/graph/fredgraph.jpg?hires=1&amp;g=4krR"/>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37486" cy="3478588"/>
                    </a:xfrm>
                    <a:prstGeom prst="rect">
                      <a:avLst/>
                    </a:prstGeom>
                    <a:noFill/>
                    <a:ln>
                      <a:noFill/>
                    </a:ln>
                  </pic:spPr>
                </pic:pic>
              </a:graphicData>
            </a:graphic>
          </wp:inline>
        </w:drawing>
      </w:r>
    </w:p>
    <w:p w14:paraId="56D3A683" w14:textId="77777777" w:rsidR="00000A82"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26" w:lineRule="atLeast"/>
        <w:rPr>
          <w:rFonts w:ascii="Helvetica" w:hAnsi="Helvetica" w:cs="Helvetica"/>
          <w:color w:val="666666"/>
          <w:sz w:val="20"/>
          <w:szCs w:val="20"/>
          <w:lang w:val="en-GB"/>
        </w:rPr>
      </w:pPr>
      <w:r>
        <w:rPr>
          <w:noProof/>
          <w:lang w:eastAsia="tr-TR"/>
        </w:rPr>
        <w:lastRenderedPageBreak/>
        <w:drawing>
          <wp:inline distT="0" distB="0" distL="0" distR="0" wp14:anchorId="4455A4D2" wp14:editId="24A0F138">
            <wp:extent cx="5354955" cy="3437890"/>
            <wp:effectExtent l="0" t="0" r="0" b="0"/>
            <wp:docPr id="907" name="Resim 32" descr="http://www.economonitor.com/dolanecon/files/2013/09/P1309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economonitor.com/dolanecon/files/2013/09/P130921-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54955" cy="3437890"/>
                    </a:xfrm>
                    <a:prstGeom prst="rect">
                      <a:avLst/>
                    </a:prstGeom>
                    <a:noFill/>
                    <a:ln>
                      <a:noFill/>
                    </a:ln>
                  </pic:spPr>
                </pic:pic>
              </a:graphicData>
            </a:graphic>
          </wp:inline>
        </w:drawing>
      </w:r>
    </w:p>
    <w:p w14:paraId="10A7D798" w14:textId="77777777" w:rsidR="00000A82"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26" w:lineRule="atLeast"/>
        <w:rPr>
          <w:rFonts w:ascii="Helvetica" w:hAnsi="Helvetica" w:cs="Helvetica"/>
          <w:color w:val="666666"/>
          <w:sz w:val="20"/>
          <w:szCs w:val="20"/>
          <w:lang w:val="en-GB"/>
        </w:rPr>
      </w:pPr>
      <w:r>
        <w:rPr>
          <w:noProof/>
          <w:lang w:eastAsia="tr-TR"/>
        </w:rPr>
        <w:drawing>
          <wp:inline distT="0" distB="0" distL="0" distR="0" wp14:anchorId="4D52BE85" wp14:editId="7A63D199">
            <wp:extent cx="5972810" cy="3966845"/>
            <wp:effectExtent l="0" t="0" r="8890" b="0"/>
            <wp:docPr id="908" name="Resim 15" descr="https://research.stlouisfed.org/fred2/graph/fredgraph.jpg?hires=1&amp;g=4l8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research.stlouisfed.org/fred2/graph/fredgraph.jpg?hires=1&amp;g=4l8l"/>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72810" cy="3966845"/>
                    </a:xfrm>
                    <a:prstGeom prst="rect">
                      <a:avLst/>
                    </a:prstGeom>
                    <a:noFill/>
                    <a:ln>
                      <a:noFill/>
                    </a:ln>
                  </pic:spPr>
                </pic:pic>
              </a:graphicData>
            </a:graphic>
          </wp:inline>
        </w:drawing>
      </w:r>
    </w:p>
    <w:p w14:paraId="12069A31" w14:textId="77777777" w:rsidR="00000A82" w:rsidRPr="00F9342C"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26" w:lineRule="atLeast"/>
        <w:rPr>
          <w:rFonts w:ascii="Helvetica" w:hAnsi="Helvetica" w:cs="Helvetica"/>
          <w:b/>
          <w:color w:val="00B0F0"/>
          <w:sz w:val="24"/>
          <w:szCs w:val="24"/>
          <w:lang w:val="en-GB"/>
        </w:rPr>
      </w:pPr>
      <w:ins w:id="17" w:author="Unknown">
        <w:r w:rsidRPr="00F9342C">
          <w:rPr>
            <w:rFonts w:ascii="Helvetica" w:hAnsi="Helvetica" w:cs="Helvetica"/>
            <w:b/>
            <w:color w:val="00B0F0"/>
            <w:sz w:val="24"/>
            <w:szCs w:val="24"/>
            <w:lang w:val="en-GB"/>
          </w:rPr>
          <w:t>The combined forces of the velocity of money and the money multiplier are stronger than the government’s printing presses.</w:t>
        </w:r>
      </w:ins>
    </w:p>
    <w:p w14:paraId="22561794" w14:textId="5FC65EE1" w:rsidR="00000A82" w:rsidRPr="004B59E3"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60" w:lineRule="auto"/>
        <w:jc w:val="both"/>
        <w:rPr>
          <w:rFonts w:ascii="Georgia" w:eastAsia="Times New Roman" w:hAnsi="Georgia"/>
          <w:color w:val="252525"/>
          <w:sz w:val="24"/>
          <w:szCs w:val="24"/>
          <w:shd w:val="clear" w:color="auto" w:fill="FFFFFF"/>
        </w:rPr>
      </w:pPr>
      <w:r w:rsidRPr="004B59E3">
        <w:rPr>
          <w:rFonts w:ascii="Georgia" w:eastAsia="Times New Roman" w:hAnsi="Georgia"/>
          <w:b/>
          <w:bCs/>
          <w:color w:val="FF0000"/>
          <w:sz w:val="24"/>
          <w:szCs w:val="24"/>
          <w:shd w:val="clear" w:color="auto" w:fill="FFFFFF"/>
        </w:rPr>
        <w:lastRenderedPageBreak/>
        <w:t>Quantitative easing</w:t>
      </w:r>
      <w:r w:rsidRPr="004B59E3">
        <w:rPr>
          <w:rStyle w:val="apple-converted-space"/>
          <w:rFonts w:ascii="Georgia" w:eastAsia="Times New Roman" w:hAnsi="Georgia"/>
          <w:color w:val="FF0000"/>
          <w:sz w:val="24"/>
          <w:szCs w:val="24"/>
          <w:shd w:val="clear" w:color="auto" w:fill="FFFFFF"/>
        </w:rPr>
        <w:t> </w:t>
      </w:r>
      <w:r w:rsidRPr="004B59E3">
        <w:rPr>
          <w:rFonts w:ascii="Georgia" w:eastAsia="Times New Roman" w:hAnsi="Georgia"/>
          <w:color w:val="FF0000"/>
          <w:sz w:val="24"/>
          <w:szCs w:val="24"/>
          <w:shd w:val="clear" w:color="auto" w:fill="FFFFFF"/>
        </w:rPr>
        <w:t>(</w:t>
      </w:r>
      <w:r w:rsidRPr="004B59E3">
        <w:rPr>
          <w:rFonts w:ascii="Georgia" w:eastAsia="Times New Roman" w:hAnsi="Georgia"/>
          <w:b/>
          <w:bCs/>
          <w:color w:val="FF0000"/>
          <w:sz w:val="24"/>
          <w:szCs w:val="24"/>
          <w:shd w:val="clear" w:color="auto" w:fill="FFFFFF"/>
        </w:rPr>
        <w:t>QE</w:t>
      </w:r>
      <w:r w:rsidRPr="004B59E3">
        <w:rPr>
          <w:rFonts w:ascii="Georgia" w:eastAsia="Times New Roman" w:hAnsi="Georgia"/>
          <w:color w:val="FF0000"/>
          <w:sz w:val="24"/>
          <w:szCs w:val="24"/>
          <w:shd w:val="clear" w:color="auto" w:fill="FFFFFF"/>
        </w:rPr>
        <w:t>)</w:t>
      </w:r>
      <w:r w:rsidRPr="004B59E3">
        <w:rPr>
          <w:rFonts w:ascii="Georgia" w:eastAsia="Times New Roman" w:hAnsi="Georgia"/>
          <w:color w:val="252525"/>
          <w:sz w:val="24"/>
          <w:szCs w:val="24"/>
          <w:shd w:val="clear" w:color="auto" w:fill="FFFFFF"/>
        </w:rPr>
        <w:t xml:space="preserve"> </w:t>
      </w:r>
      <w:r w:rsidRPr="004B59E3">
        <w:rPr>
          <w:rFonts w:ascii="Georgia" w:eastAsia="Times New Roman" w:hAnsi="Georgia"/>
          <w:b/>
          <w:color w:val="00B0F0"/>
          <w:sz w:val="24"/>
          <w:szCs w:val="24"/>
          <w:shd w:val="clear" w:color="auto" w:fill="FFFFFF"/>
        </w:rPr>
        <w:t>is a</w:t>
      </w:r>
      <w:r w:rsidRPr="004B59E3">
        <w:rPr>
          <w:rStyle w:val="apple-converted-space"/>
          <w:rFonts w:ascii="Georgia" w:eastAsia="Times New Roman" w:hAnsi="Georgia"/>
          <w:b/>
          <w:color w:val="00B0F0"/>
          <w:sz w:val="24"/>
          <w:szCs w:val="24"/>
          <w:shd w:val="clear" w:color="auto" w:fill="FFFFFF"/>
        </w:rPr>
        <w:t> </w:t>
      </w:r>
      <w:hyperlink r:id="rId128" w:tooltip="Monetary policy" w:history="1">
        <w:r w:rsidRPr="004B59E3">
          <w:rPr>
            <w:rStyle w:val="Kpr"/>
            <w:rFonts w:ascii="Georgia" w:eastAsia="Times New Roman" w:hAnsi="Georgia"/>
            <w:b/>
            <w:color w:val="00B0F0"/>
            <w:sz w:val="24"/>
            <w:szCs w:val="24"/>
            <w:shd w:val="clear" w:color="auto" w:fill="FFFFFF"/>
          </w:rPr>
          <w:t>monetary policy</w:t>
        </w:r>
      </w:hyperlink>
      <w:r w:rsidRPr="004B59E3">
        <w:rPr>
          <w:rStyle w:val="apple-converted-space"/>
          <w:rFonts w:ascii="Georgia" w:eastAsia="Times New Roman" w:hAnsi="Georgia"/>
          <w:b/>
          <w:color w:val="00B0F0"/>
          <w:sz w:val="24"/>
          <w:szCs w:val="24"/>
          <w:shd w:val="clear" w:color="auto" w:fill="FFFFFF"/>
        </w:rPr>
        <w:t> </w:t>
      </w:r>
      <w:r w:rsidR="00842408">
        <w:rPr>
          <w:rFonts w:ascii="Georgia" w:eastAsia="Times New Roman" w:hAnsi="Georgia"/>
          <w:b/>
          <w:color w:val="00B0F0"/>
          <w:sz w:val="24"/>
          <w:szCs w:val="24"/>
          <w:shd w:val="clear" w:color="auto" w:fill="FFFFFF"/>
        </w:rPr>
        <w:t xml:space="preserve">used </w:t>
      </w:r>
      <w:r w:rsidRPr="004B59E3">
        <w:rPr>
          <w:rFonts w:ascii="Georgia" w:eastAsia="Times New Roman" w:hAnsi="Georgia"/>
          <w:b/>
          <w:color w:val="00B0F0"/>
          <w:sz w:val="24"/>
          <w:szCs w:val="24"/>
          <w:shd w:val="clear" w:color="auto" w:fill="FFFFFF"/>
        </w:rPr>
        <w:t>by</w:t>
      </w:r>
      <w:r w:rsidRPr="004B59E3">
        <w:rPr>
          <w:rStyle w:val="apple-converted-space"/>
          <w:rFonts w:ascii="Georgia" w:eastAsia="Times New Roman" w:hAnsi="Georgia"/>
          <w:b/>
          <w:color w:val="00B0F0"/>
          <w:sz w:val="24"/>
          <w:szCs w:val="24"/>
          <w:shd w:val="clear" w:color="auto" w:fill="FFFFFF"/>
        </w:rPr>
        <w:t> </w:t>
      </w:r>
      <w:hyperlink r:id="rId129" w:tooltip="Central bank" w:history="1">
        <w:r w:rsidRPr="004B59E3">
          <w:rPr>
            <w:rStyle w:val="Kpr"/>
            <w:rFonts w:ascii="Georgia" w:eastAsia="Times New Roman" w:hAnsi="Georgia"/>
            <w:b/>
            <w:color w:val="00B0F0"/>
            <w:sz w:val="24"/>
            <w:szCs w:val="24"/>
            <w:shd w:val="clear" w:color="auto" w:fill="FFFFFF"/>
          </w:rPr>
          <w:t>central banks</w:t>
        </w:r>
      </w:hyperlink>
      <w:r w:rsidRPr="004B59E3">
        <w:rPr>
          <w:rStyle w:val="apple-converted-space"/>
          <w:rFonts w:ascii="Georgia" w:eastAsia="Times New Roman" w:hAnsi="Georgia"/>
          <w:b/>
          <w:color w:val="00B0F0"/>
          <w:sz w:val="24"/>
          <w:szCs w:val="24"/>
          <w:shd w:val="clear" w:color="auto" w:fill="FFFFFF"/>
        </w:rPr>
        <w:t> </w:t>
      </w:r>
      <w:r w:rsidRPr="004B59E3">
        <w:rPr>
          <w:rFonts w:ascii="Georgia" w:eastAsia="Times New Roman" w:hAnsi="Georgia"/>
          <w:b/>
          <w:color w:val="00B0F0"/>
          <w:sz w:val="24"/>
          <w:szCs w:val="24"/>
          <w:shd w:val="clear" w:color="auto" w:fill="FFFFFF"/>
        </w:rPr>
        <w:t>to stimulate the economy when standard monetary policy has become ineffective.</w:t>
      </w:r>
      <w:r w:rsidRPr="004B59E3">
        <w:rPr>
          <w:rStyle w:val="apple-converted-space"/>
          <w:rFonts w:ascii="Georgia" w:eastAsia="Times New Roman" w:hAnsi="Georgia"/>
          <w:color w:val="252525"/>
          <w:sz w:val="24"/>
          <w:szCs w:val="24"/>
          <w:shd w:val="clear" w:color="auto" w:fill="FFFFFF"/>
        </w:rPr>
        <w:t xml:space="preserve">  </w:t>
      </w:r>
      <w:r w:rsidRPr="004B59E3">
        <w:rPr>
          <w:rFonts w:ascii="Georgia" w:eastAsia="Times New Roman" w:hAnsi="Georgia"/>
          <w:color w:val="252525"/>
          <w:sz w:val="24"/>
          <w:szCs w:val="24"/>
          <w:shd w:val="clear" w:color="auto" w:fill="FFFFFF"/>
        </w:rPr>
        <w:t xml:space="preserve">A central bank implements quantitative easing </w:t>
      </w:r>
      <w:r w:rsidRPr="004B59E3">
        <w:rPr>
          <w:rFonts w:ascii="Georgia" w:eastAsia="Times New Roman" w:hAnsi="Georgia"/>
          <w:b/>
          <w:color w:val="252525"/>
          <w:sz w:val="24"/>
          <w:szCs w:val="24"/>
          <w:shd w:val="clear" w:color="auto" w:fill="FFFFFF"/>
        </w:rPr>
        <w:t>by buying</w:t>
      </w:r>
      <w:r w:rsidRPr="004B59E3">
        <w:rPr>
          <w:rStyle w:val="apple-converted-space"/>
          <w:rFonts w:ascii="Georgia" w:eastAsia="Times New Roman" w:hAnsi="Georgia"/>
          <w:b/>
          <w:color w:val="252525"/>
          <w:sz w:val="24"/>
          <w:szCs w:val="24"/>
          <w:shd w:val="clear" w:color="auto" w:fill="FFFFFF"/>
        </w:rPr>
        <w:t> </w:t>
      </w:r>
      <w:hyperlink r:id="rId130" w:tooltip="Financial asset" w:history="1">
        <w:r w:rsidRPr="004B59E3">
          <w:rPr>
            <w:rStyle w:val="Kpr"/>
            <w:rFonts w:ascii="Georgia" w:eastAsia="Times New Roman" w:hAnsi="Georgia"/>
            <w:b/>
            <w:color w:val="0B0080"/>
            <w:sz w:val="24"/>
            <w:szCs w:val="24"/>
            <w:shd w:val="clear" w:color="auto" w:fill="FFFFFF"/>
          </w:rPr>
          <w:t>financial assets</w:t>
        </w:r>
      </w:hyperlink>
      <w:r w:rsidRPr="004B59E3">
        <w:rPr>
          <w:rStyle w:val="apple-converted-space"/>
          <w:rFonts w:ascii="Georgia" w:eastAsia="Times New Roman" w:hAnsi="Georgia"/>
          <w:b/>
          <w:color w:val="252525"/>
          <w:sz w:val="24"/>
          <w:szCs w:val="24"/>
          <w:shd w:val="clear" w:color="auto" w:fill="FFFFFF"/>
        </w:rPr>
        <w:t> </w:t>
      </w:r>
      <w:r w:rsidRPr="004B59E3">
        <w:rPr>
          <w:rFonts w:ascii="Georgia" w:eastAsia="Times New Roman" w:hAnsi="Georgia"/>
          <w:b/>
          <w:color w:val="252525"/>
          <w:sz w:val="24"/>
          <w:szCs w:val="24"/>
          <w:shd w:val="clear" w:color="auto" w:fill="FFFFFF"/>
        </w:rPr>
        <w:t xml:space="preserve">from </w:t>
      </w:r>
      <w:hyperlink r:id="rId131" w:tooltip="Bank" w:history="1">
        <w:r w:rsidRPr="004B59E3">
          <w:rPr>
            <w:rStyle w:val="Kpr"/>
            <w:rFonts w:ascii="Georgia" w:eastAsia="Times New Roman" w:hAnsi="Georgia"/>
            <w:b/>
            <w:color w:val="0B0080"/>
            <w:sz w:val="24"/>
            <w:szCs w:val="24"/>
            <w:shd w:val="clear" w:color="auto" w:fill="FFFFFF"/>
          </w:rPr>
          <w:t>commercial banks</w:t>
        </w:r>
      </w:hyperlink>
      <w:r w:rsidRPr="004B59E3">
        <w:rPr>
          <w:rStyle w:val="apple-converted-space"/>
          <w:rFonts w:ascii="Georgia" w:eastAsia="Times New Roman" w:hAnsi="Georgia"/>
          <w:color w:val="252525"/>
          <w:sz w:val="24"/>
          <w:szCs w:val="24"/>
          <w:shd w:val="clear" w:color="auto" w:fill="FFFFFF"/>
        </w:rPr>
        <w:t> </w:t>
      </w:r>
      <w:r w:rsidRPr="004B59E3">
        <w:rPr>
          <w:rFonts w:ascii="Georgia" w:eastAsia="Times New Roman" w:hAnsi="Georgia"/>
          <w:color w:val="252525"/>
          <w:sz w:val="24"/>
          <w:szCs w:val="24"/>
          <w:shd w:val="clear" w:color="auto" w:fill="FFFFFF"/>
        </w:rPr>
        <w:t>and other financial institutions</w:t>
      </w:r>
      <w:r>
        <w:rPr>
          <w:rFonts w:ascii="Georgia" w:eastAsia="Times New Roman" w:hAnsi="Georgia"/>
          <w:color w:val="252525"/>
          <w:sz w:val="24"/>
          <w:szCs w:val="24"/>
          <w:shd w:val="clear" w:color="auto" w:fill="FFFFFF"/>
        </w:rPr>
        <w:t xml:space="preserve"> to</w:t>
      </w:r>
      <w:r w:rsidRPr="004B59E3">
        <w:rPr>
          <w:rFonts w:ascii="Georgia" w:eastAsia="Times New Roman" w:hAnsi="Georgia"/>
          <w:b/>
          <w:color w:val="00B050"/>
          <w:sz w:val="24"/>
          <w:szCs w:val="24"/>
          <w:shd w:val="clear" w:color="auto" w:fill="FFFFFF"/>
        </w:rPr>
        <w:t xml:space="preserve"> increas</w:t>
      </w:r>
      <w:r>
        <w:rPr>
          <w:rFonts w:ascii="Georgia" w:eastAsia="Times New Roman" w:hAnsi="Georgia"/>
          <w:b/>
          <w:color w:val="00B050"/>
          <w:sz w:val="24"/>
          <w:szCs w:val="24"/>
          <w:shd w:val="clear" w:color="auto" w:fill="FFFFFF"/>
        </w:rPr>
        <w:t>e</w:t>
      </w:r>
      <w:r w:rsidRPr="004B59E3">
        <w:rPr>
          <w:rFonts w:ascii="Georgia" w:eastAsia="Times New Roman" w:hAnsi="Georgia"/>
          <w:b/>
          <w:color w:val="00B050"/>
          <w:sz w:val="24"/>
          <w:szCs w:val="24"/>
          <w:shd w:val="clear" w:color="auto" w:fill="FFFFFF"/>
        </w:rPr>
        <w:t xml:space="preserve"> the</w:t>
      </w:r>
      <w:r w:rsidRPr="004B59E3">
        <w:rPr>
          <w:rStyle w:val="apple-converted-space"/>
          <w:rFonts w:ascii="Georgia" w:eastAsia="Times New Roman" w:hAnsi="Georgia"/>
          <w:b/>
          <w:color w:val="00B050"/>
          <w:sz w:val="24"/>
          <w:szCs w:val="24"/>
          <w:shd w:val="clear" w:color="auto" w:fill="FFFFFF"/>
        </w:rPr>
        <w:t> </w:t>
      </w:r>
      <w:hyperlink r:id="rId132" w:tooltip="Money supply" w:history="1">
        <w:r w:rsidRPr="004B59E3">
          <w:rPr>
            <w:rStyle w:val="Kpr"/>
            <w:rFonts w:ascii="Georgia" w:eastAsia="Times New Roman" w:hAnsi="Georgia"/>
            <w:b/>
            <w:color w:val="00B050"/>
            <w:sz w:val="24"/>
            <w:szCs w:val="24"/>
            <w:shd w:val="clear" w:color="auto" w:fill="FFFFFF"/>
          </w:rPr>
          <w:t>money supply</w:t>
        </w:r>
      </w:hyperlink>
      <w:r w:rsidRPr="004B59E3">
        <w:rPr>
          <w:rFonts w:ascii="Georgia" w:eastAsia="Times New Roman" w:hAnsi="Georgia"/>
          <w:color w:val="252525"/>
          <w:sz w:val="24"/>
          <w:szCs w:val="24"/>
          <w:shd w:val="clear" w:color="auto" w:fill="FFFFFF"/>
        </w:rPr>
        <w:t>.</w:t>
      </w:r>
      <w:r w:rsidRPr="004B59E3">
        <w:rPr>
          <w:rStyle w:val="apple-converted-space"/>
          <w:rFonts w:ascii="Georgia" w:eastAsia="Times New Roman" w:hAnsi="Georgia"/>
          <w:color w:val="252525"/>
          <w:sz w:val="24"/>
          <w:szCs w:val="24"/>
          <w:shd w:val="clear" w:color="auto" w:fill="FFFFFF"/>
        </w:rPr>
        <w:t> </w:t>
      </w:r>
      <w:r w:rsidRPr="004B59E3">
        <w:rPr>
          <w:rFonts w:ascii="Georgia" w:eastAsia="Times New Roman" w:hAnsi="Georgia"/>
          <w:color w:val="252525"/>
          <w:sz w:val="24"/>
          <w:szCs w:val="24"/>
          <w:shd w:val="clear" w:color="auto" w:fill="FFFFFF"/>
        </w:rPr>
        <w:t xml:space="preserve">This differs from the more usual policy of buying or selling short-term </w:t>
      </w:r>
      <w:hyperlink r:id="rId133" w:tooltip="Government bond" w:history="1">
        <w:r w:rsidRPr="004B59E3">
          <w:rPr>
            <w:rStyle w:val="Kpr"/>
            <w:rFonts w:ascii="Georgia" w:eastAsia="Times New Roman" w:hAnsi="Georgia"/>
            <w:color w:val="0B0080"/>
            <w:sz w:val="24"/>
            <w:szCs w:val="24"/>
            <w:shd w:val="clear" w:color="auto" w:fill="FFFFFF"/>
          </w:rPr>
          <w:t>government bonds</w:t>
        </w:r>
      </w:hyperlink>
      <w:r w:rsidRPr="004B59E3">
        <w:rPr>
          <w:rStyle w:val="apple-converted-space"/>
          <w:rFonts w:ascii="Georgia" w:eastAsia="Times New Roman" w:hAnsi="Georgia"/>
          <w:color w:val="252525"/>
          <w:sz w:val="24"/>
          <w:szCs w:val="24"/>
          <w:shd w:val="clear" w:color="auto" w:fill="FFFFFF"/>
        </w:rPr>
        <w:t> </w:t>
      </w:r>
      <w:r w:rsidRPr="004B59E3">
        <w:rPr>
          <w:rFonts w:ascii="Georgia" w:eastAsia="Times New Roman" w:hAnsi="Georgia"/>
          <w:color w:val="252525"/>
          <w:sz w:val="24"/>
          <w:szCs w:val="24"/>
          <w:shd w:val="clear" w:color="auto" w:fill="FFFFFF"/>
        </w:rPr>
        <w:t>to keep</w:t>
      </w:r>
      <w:r w:rsidRPr="004B59E3">
        <w:rPr>
          <w:rStyle w:val="apple-converted-space"/>
          <w:rFonts w:ascii="Georgia" w:eastAsia="Times New Roman" w:hAnsi="Georgia"/>
          <w:color w:val="252525"/>
          <w:sz w:val="24"/>
          <w:szCs w:val="24"/>
          <w:shd w:val="clear" w:color="auto" w:fill="FFFFFF"/>
        </w:rPr>
        <w:t> </w:t>
      </w:r>
      <w:hyperlink r:id="rId134" w:tooltip="Interbank interest rate" w:history="1">
        <w:r w:rsidRPr="004B59E3">
          <w:rPr>
            <w:rStyle w:val="Kpr"/>
            <w:rFonts w:ascii="Georgia" w:eastAsia="Times New Roman" w:hAnsi="Georgia"/>
            <w:color w:val="0B0080"/>
            <w:sz w:val="24"/>
            <w:szCs w:val="24"/>
            <w:shd w:val="clear" w:color="auto" w:fill="FFFFFF"/>
          </w:rPr>
          <w:t>interbank interest rates</w:t>
        </w:r>
      </w:hyperlink>
      <w:r w:rsidRPr="004B59E3">
        <w:rPr>
          <w:rStyle w:val="apple-converted-space"/>
          <w:rFonts w:ascii="Georgia" w:eastAsia="Times New Roman" w:hAnsi="Georgia"/>
          <w:color w:val="252525"/>
          <w:sz w:val="24"/>
          <w:szCs w:val="24"/>
          <w:shd w:val="clear" w:color="auto" w:fill="FFFFFF"/>
        </w:rPr>
        <w:t> </w:t>
      </w:r>
      <w:r w:rsidRPr="004B59E3">
        <w:rPr>
          <w:rFonts w:ascii="Georgia" w:eastAsia="Times New Roman" w:hAnsi="Georgia"/>
          <w:color w:val="252525"/>
          <w:sz w:val="24"/>
          <w:szCs w:val="24"/>
          <w:shd w:val="clear" w:color="auto" w:fill="FFFFFF"/>
        </w:rPr>
        <w:t>at a specified target value</w:t>
      </w:r>
    </w:p>
    <w:p w14:paraId="5BD35112" w14:textId="77777777" w:rsidR="00000A82" w:rsidRPr="004B59E3"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60" w:lineRule="auto"/>
        <w:rPr>
          <w:rFonts w:ascii="Georgia" w:hAnsi="Georgia"/>
          <w:color w:val="111111"/>
          <w:sz w:val="24"/>
          <w:szCs w:val="24"/>
          <w:lang w:val="en-US"/>
        </w:rPr>
      </w:pPr>
      <w:r w:rsidRPr="004B59E3">
        <w:rPr>
          <w:rFonts w:ascii="Georgia" w:hAnsi="Georgia"/>
          <w:color w:val="111111"/>
          <w:sz w:val="24"/>
          <w:szCs w:val="24"/>
          <w:lang w:val="en-US"/>
        </w:rPr>
        <w:t xml:space="preserve">Normally, when there's a </w:t>
      </w:r>
      <w:r w:rsidRPr="004B59E3">
        <w:rPr>
          <w:rFonts w:ascii="Georgia" w:hAnsi="Georgia"/>
          <w:b/>
          <w:color w:val="111111"/>
          <w:sz w:val="24"/>
          <w:szCs w:val="24"/>
          <w:lang w:val="en-US"/>
        </w:rPr>
        <w:t>recession</w:t>
      </w:r>
      <w:r w:rsidRPr="004B59E3">
        <w:rPr>
          <w:rFonts w:ascii="Georgia" w:hAnsi="Georgia"/>
          <w:color w:val="111111"/>
          <w:sz w:val="24"/>
          <w:szCs w:val="24"/>
          <w:lang w:val="en-US"/>
        </w:rPr>
        <w:t xml:space="preserve">, the Federal Reserve will </w:t>
      </w:r>
      <w:r w:rsidRPr="004B59E3">
        <w:rPr>
          <w:rFonts w:ascii="Georgia" w:hAnsi="Georgia"/>
          <w:b/>
          <w:color w:val="C0504D" w:themeColor="accent2"/>
          <w:sz w:val="24"/>
          <w:szCs w:val="24"/>
          <w:lang w:val="en-US"/>
        </w:rPr>
        <w:t>reduce short-term interest rates in order to spur more lending and spending</w:t>
      </w:r>
      <w:r w:rsidRPr="004B59E3">
        <w:rPr>
          <w:rFonts w:ascii="Georgia" w:hAnsi="Georgia"/>
          <w:color w:val="111111"/>
          <w:sz w:val="24"/>
          <w:szCs w:val="24"/>
          <w:lang w:val="en-US"/>
        </w:rPr>
        <w:t>. But right now, the Fed has cut interest rates as far as they can go and the economy is still struggling. This is known as the "zero bound." The Fed can't go any lower.</w:t>
      </w:r>
    </w:p>
    <w:p w14:paraId="54DA043E" w14:textId="77777777" w:rsidR="00000A82" w:rsidRPr="004B59E3" w:rsidRDefault="004E10E4"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60" w:lineRule="auto"/>
        <w:rPr>
          <w:rFonts w:ascii="Georgia" w:hAnsi="Georgia"/>
          <w:color w:val="111111"/>
          <w:sz w:val="24"/>
          <w:szCs w:val="24"/>
          <w:lang w:val="en-US"/>
        </w:rPr>
      </w:pPr>
      <w:hyperlink r:id="rId135" w:tooltip="Expansionary monetary policy" w:history="1">
        <w:r w:rsidR="00000A82" w:rsidRPr="004B59E3">
          <w:rPr>
            <w:rStyle w:val="Kpr"/>
            <w:rFonts w:ascii="Georgia" w:hAnsi="Georgia"/>
            <w:color w:val="0B0080"/>
            <w:sz w:val="24"/>
            <w:szCs w:val="24"/>
          </w:rPr>
          <w:t>Expansionary monetary policy</w:t>
        </w:r>
      </w:hyperlink>
      <w:r w:rsidR="00000A82" w:rsidRPr="004B59E3">
        <w:rPr>
          <w:rStyle w:val="apple-converted-space"/>
          <w:rFonts w:ascii="Georgia" w:hAnsi="Georgia"/>
          <w:color w:val="252525"/>
          <w:sz w:val="24"/>
          <w:szCs w:val="24"/>
        </w:rPr>
        <w:t> </w:t>
      </w:r>
      <w:r w:rsidR="00000A82" w:rsidRPr="004B59E3">
        <w:rPr>
          <w:rFonts w:ascii="Georgia" w:hAnsi="Georgia"/>
          <w:color w:val="252525"/>
          <w:sz w:val="24"/>
          <w:szCs w:val="24"/>
        </w:rPr>
        <w:t>to stimulate the economy typically involves the central bank buying short-term government bonds to lower short-term market interest rates.</w:t>
      </w:r>
      <w:r w:rsidR="00000A82" w:rsidRPr="004B59E3">
        <w:rPr>
          <w:rStyle w:val="apple-converted-space"/>
          <w:rFonts w:ascii="Georgia" w:hAnsi="Georgia"/>
          <w:color w:val="252525"/>
          <w:sz w:val="24"/>
          <w:szCs w:val="24"/>
        </w:rPr>
        <w:t> </w:t>
      </w:r>
      <w:r w:rsidR="00000A82" w:rsidRPr="004B59E3">
        <w:rPr>
          <w:rFonts w:ascii="Georgia" w:hAnsi="Georgia"/>
          <w:color w:val="252525"/>
          <w:sz w:val="24"/>
          <w:szCs w:val="24"/>
        </w:rPr>
        <w:t xml:space="preserve">However, </w:t>
      </w:r>
      <w:r w:rsidR="00000A82" w:rsidRPr="0031039E">
        <w:rPr>
          <w:rFonts w:ascii="Georgia" w:hAnsi="Georgia"/>
          <w:b/>
          <w:color w:val="252525"/>
          <w:sz w:val="24"/>
          <w:szCs w:val="24"/>
        </w:rPr>
        <w:t xml:space="preserve">when short-term interest rates reach or approach </w:t>
      </w:r>
      <w:hyperlink r:id="rId136" w:tooltip="Zero interest rate policy" w:history="1">
        <w:r w:rsidR="00000A82" w:rsidRPr="0031039E">
          <w:rPr>
            <w:rStyle w:val="Kpr"/>
            <w:rFonts w:ascii="Georgia" w:hAnsi="Georgia"/>
            <w:b/>
            <w:color w:val="0B0080"/>
            <w:sz w:val="24"/>
            <w:szCs w:val="24"/>
          </w:rPr>
          <w:t>zero</w:t>
        </w:r>
      </w:hyperlink>
      <w:r w:rsidR="00000A82" w:rsidRPr="0031039E">
        <w:rPr>
          <w:rFonts w:ascii="Georgia" w:hAnsi="Georgia"/>
          <w:b/>
          <w:color w:val="252525"/>
          <w:sz w:val="24"/>
          <w:szCs w:val="24"/>
        </w:rPr>
        <w:t>, this method can</w:t>
      </w:r>
      <w:r w:rsidR="00000A82" w:rsidRPr="0031039E">
        <w:rPr>
          <w:rFonts w:ascii="Georgia" w:hAnsi="Georgia"/>
          <w:b/>
          <w:color w:val="252525"/>
          <w:sz w:val="28"/>
          <w:szCs w:val="28"/>
        </w:rPr>
        <w:t xml:space="preserve"> </w:t>
      </w:r>
      <w:r w:rsidR="00000A82" w:rsidRPr="0031039E">
        <w:rPr>
          <w:rFonts w:ascii="Georgia" w:hAnsi="Georgia"/>
          <w:b/>
          <w:color w:val="252525"/>
          <w:sz w:val="24"/>
          <w:szCs w:val="24"/>
        </w:rPr>
        <w:t>no longer work</w:t>
      </w:r>
      <w:r w:rsidR="00000A82" w:rsidRPr="004B59E3">
        <w:rPr>
          <w:rFonts w:ascii="Georgia" w:hAnsi="Georgia"/>
          <w:color w:val="252525"/>
          <w:sz w:val="24"/>
          <w:szCs w:val="24"/>
        </w:rPr>
        <w:t>.</w:t>
      </w:r>
      <w:r w:rsidR="00000A82" w:rsidRPr="004B59E3">
        <w:rPr>
          <w:rFonts w:ascii="Georgia" w:hAnsi="Georgia"/>
          <w:color w:val="252525"/>
          <w:sz w:val="24"/>
          <w:szCs w:val="24"/>
          <w:vertAlign w:val="superscript"/>
        </w:rPr>
        <w:t xml:space="preserve"> </w:t>
      </w:r>
      <w:r w:rsidR="00000A82" w:rsidRPr="004B59E3">
        <w:rPr>
          <w:rFonts w:ascii="Georgia" w:hAnsi="Georgia"/>
          <w:color w:val="252525"/>
          <w:sz w:val="24"/>
          <w:szCs w:val="24"/>
        </w:rPr>
        <w:t xml:space="preserve">In such circumstances </w:t>
      </w:r>
      <w:r w:rsidR="00000A82" w:rsidRPr="0031039E">
        <w:rPr>
          <w:rFonts w:ascii="Georgia" w:hAnsi="Georgia"/>
          <w:b/>
          <w:color w:val="943634" w:themeColor="accent2" w:themeShade="BF"/>
          <w:sz w:val="24"/>
          <w:szCs w:val="24"/>
        </w:rPr>
        <w:t>monetary authorities may then use quantitative easing to further stimulate the economy by buying assets of longer maturity than short-term government bonds.</w:t>
      </w:r>
      <w:r w:rsidR="00000A82" w:rsidRPr="0031039E">
        <w:rPr>
          <w:rFonts w:ascii="Georgia" w:hAnsi="Georgia"/>
          <w:b/>
          <w:color w:val="943634" w:themeColor="accent2" w:themeShade="BF"/>
          <w:sz w:val="24"/>
          <w:szCs w:val="24"/>
          <w:lang w:val="en-US"/>
        </w:rPr>
        <w:t xml:space="preserve"> </w:t>
      </w:r>
    </w:p>
    <w:p w14:paraId="4AE19D28" w14:textId="77777777" w:rsidR="00000A82" w:rsidRPr="0031039E"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60" w:lineRule="auto"/>
        <w:rPr>
          <w:rFonts w:ascii="Times New Roman" w:hAnsi="Times New Roman"/>
          <w:b/>
          <w:color w:val="FF0000"/>
          <w:sz w:val="24"/>
          <w:szCs w:val="24"/>
          <w:lang w:val="en-US"/>
        </w:rPr>
      </w:pPr>
      <w:r w:rsidRPr="0031039E">
        <w:rPr>
          <w:rFonts w:ascii="Times New Roman" w:hAnsi="Times New Roman"/>
          <w:b/>
          <w:color w:val="FF0000"/>
          <w:sz w:val="24"/>
          <w:szCs w:val="24"/>
          <w:lang w:val="en-US"/>
        </w:rPr>
        <w:t>This pumps money into the U.S. economy and reduces long-term interest rates further. When long-term interest rates go down, investors have more incentive to spend their money now.</w:t>
      </w:r>
    </w:p>
    <w:p w14:paraId="4C56F12E" w14:textId="77777777" w:rsidR="00000A82" w:rsidRPr="0031039E"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60" w:lineRule="auto"/>
        <w:rPr>
          <w:rFonts w:ascii="Times New Roman" w:hAnsi="Times New Roman"/>
          <w:b/>
          <w:color w:val="0070C0"/>
          <w:sz w:val="24"/>
          <w:szCs w:val="24"/>
        </w:rPr>
      </w:pPr>
      <w:r w:rsidRPr="0031039E">
        <w:rPr>
          <w:rFonts w:ascii="Times New Roman" w:hAnsi="Times New Roman"/>
          <w:b/>
          <w:color w:val="0070C0"/>
          <w:sz w:val="24"/>
          <w:szCs w:val="24"/>
        </w:rPr>
        <w:t>November 2008, after the financial crisis hit, the Fed started buying up mortgage-backed securities and Treasury bills in order to boost the economy. By June of 2010, the bank had bought about $2.1 trillion worth of assets.</w:t>
      </w:r>
    </w:p>
    <w:p w14:paraId="3E6F4FE5" w14:textId="77777777" w:rsidR="00000A82" w:rsidRPr="0031039E"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60" w:lineRule="auto"/>
        <w:rPr>
          <w:rFonts w:ascii="Times New Roman" w:hAnsi="Times New Roman"/>
          <w:color w:val="111111"/>
          <w:sz w:val="24"/>
          <w:szCs w:val="24"/>
        </w:rPr>
      </w:pPr>
      <w:r w:rsidRPr="0031039E">
        <w:rPr>
          <w:rFonts w:ascii="Times New Roman" w:hAnsi="Times New Roman"/>
          <w:color w:val="111111"/>
          <w:sz w:val="24"/>
          <w:szCs w:val="24"/>
        </w:rPr>
        <w:t>At this point, the Fed halted its actions, figuring that it had done enough. But when the economy started weakening that summer, Bernanke resumed the program in August 2010, buying up Treasury bonds in order to maintain the Fed’s ba</w:t>
      </w:r>
      <w:r>
        <w:rPr>
          <w:rFonts w:ascii="Times New Roman" w:hAnsi="Times New Roman"/>
          <w:color w:val="111111"/>
          <w:sz w:val="24"/>
          <w:szCs w:val="24"/>
        </w:rPr>
        <w:t>lance sheet. This was known as QE2.</w:t>
      </w:r>
    </w:p>
    <w:p w14:paraId="4F58EA65" w14:textId="77777777" w:rsidR="00000A82" w:rsidRPr="0031039E"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60" w:lineRule="auto"/>
        <w:rPr>
          <w:rFonts w:ascii="Georgia" w:hAnsi="Georgia"/>
          <w:color w:val="111111"/>
          <w:sz w:val="27"/>
          <w:szCs w:val="27"/>
        </w:rPr>
      </w:pPr>
      <w:r>
        <w:rPr>
          <w:noProof/>
          <w:lang w:eastAsia="tr-TR"/>
        </w:rPr>
        <w:lastRenderedPageBreak/>
        <w:drawing>
          <wp:inline distT="0" distB="0" distL="0" distR="0" wp14:anchorId="626CE041" wp14:editId="05E3F941">
            <wp:extent cx="5035550" cy="3344507"/>
            <wp:effectExtent l="0" t="0" r="0" b="8890"/>
            <wp:docPr id="909" name="Resim 33" descr="https://research.stlouisfed.org/fred2/graph/fredgraph.jpg?hires=1&amp;g=4l8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esearch.stlouisfed.org/fred2/graph/fredgraph.jpg?hires=1&amp;g=4l8o"/>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33409" cy="3343085"/>
                    </a:xfrm>
                    <a:prstGeom prst="rect">
                      <a:avLst/>
                    </a:prstGeom>
                    <a:noFill/>
                    <a:ln>
                      <a:noFill/>
                    </a:ln>
                  </pic:spPr>
                </pic:pic>
              </a:graphicData>
            </a:graphic>
          </wp:inline>
        </w:drawing>
      </w:r>
    </w:p>
    <w:p w14:paraId="2124F53E" w14:textId="77777777" w:rsidR="00000A82" w:rsidRDefault="00000A82" w:rsidP="00000A82">
      <w:pPr>
        <w:rPr>
          <w:rFonts w:eastAsia="Times New Roman"/>
        </w:rPr>
      </w:pPr>
      <w:r>
        <w:rPr>
          <w:rFonts w:ascii="Helvetica" w:eastAsia="Times New Roman" w:hAnsi="Helvetica"/>
          <w:color w:val="252525"/>
          <w:sz w:val="21"/>
          <w:szCs w:val="21"/>
          <w:shd w:val="clear" w:color="auto" w:fill="FFFFFF"/>
        </w:rPr>
        <w:t>.</w:t>
      </w:r>
    </w:p>
    <w:p w14:paraId="21E1091E" w14:textId="77777777" w:rsidR="00000A82" w:rsidRPr="00842408" w:rsidRDefault="00000A82" w:rsidP="00000A82">
      <w:pPr>
        <w:pStyle w:val="Balk2"/>
        <w:spacing w:before="24" w:after="24"/>
        <w:rPr>
          <w:rFonts w:ascii="Times New Roman" w:hAnsi="Times New Roman"/>
          <w:b w:val="0"/>
          <w:color w:val="FF0000"/>
          <w:sz w:val="33"/>
          <w:szCs w:val="33"/>
        </w:rPr>
      </w:pPr>
      <w:r w:rsidRPr="00842408">
        <w:rPr>
          <w:rFonts w:ascii="Times New Roman" w:hAnsi="Times New Roman"/>
          <w:b w:val="0"/>
          <w:bCs/>
          <w:color w:val="FF0000"/>
          <w:sz w:val="33"/>
          <w:szCs w:val="33"/>
        </w:rPr>
        <w:t>Asset Bubbles</w:t>
      </w:r>
    </w:p>
    <w:p w14:paraId="51278336" w14:textId="77777777" w:rsidR="00000A82" w:rsidRPr="00842408" w:rsidRDefault="00000A82" w:rsidP="00000A82">
      <w:pPr>
        <w:pStyle w:val="NormalWeb"/>
        <w:rPr>
          <w:b/>
        </w:rPr>
      </w:pPr>
      <w:r w:rsidRPr="00842408">
        <w:t>It has been argued that one of the reasons for the housing bubble leading up to the</w:t>
      </w:r>
      <w:r w:rsidRPr="00842408">
        <w:rPr>
          <w:rStyle w:val="apple-converted-space"/>
        </w:rPr>
        <w:t> </w:t>
      </w:r>
      <w:hyperlink r:id="rId138" w:history="1">
        <w:r w:rsidRPr="00842408">
          <w:rPr>
            <w:rStyle w:val="Kpr"/>
            <w:color w:val="005B9D"/>
          </w:rPr>
          <w:t>2008 financial crisis</w:t>
        </w:r>
      </w:hyperlink>
      <w:r w:rsidRPr="00842408">
        <w:rPr>
          <w:rStyle w:val="apple-converted-space"/>
        </w:rPr>
        <w:t> </w:t>
      </w:r>
      <w:r w:rsidRPr="00842408">
        <w:t xml:space="preserve">was consumers' access to cheap money for mortgages. A buyer of an asset with $2,500 a month of income to finance it can purchase a more expensive asset given a lower interest rate. The ability and incentive to </w:t>
      </w:r>
      <w:r w:rsidRPr="00842408">
        <w:rPr>
          <w:b/>
        </w:rPr>
        <w:t>buy more expensive goods on cheap credit drives up the price of the good and the value of the asset on paper, creating an asset bubble.</w:t>
      </w:r>
    </w:p>
    <w:p w14:paraId="73E19B1C" w14:textId="77777777" w:rsidR="00000A82" w:rsidRPr="00CE6784" w:rsidRDefault="00000A82" w:rsidP="00000A82">
      <w:pPr>
        <w:pStyle w:val="NormalWeb"/>
        <w:rPr>
          <w:rFonts w:ascii="Helvetica" w:hAnsi="Helvetica" w:cs="Helvetica"/>
        </w:rPr>
      </w:pPr>
      <w:r w:rsidRPr="00842408">
        <w:t>Since 2009, QE efforts have been correlated highly with the bull market in stocks as well as other asset classes. The chart below shows the price of the S&amp;P 500 plotted against the size of the Fed's balance sheet, which gets larger as quantitative easing adds more securities to its books</w:t>
      </w:r>
      <w:r w:rsidRPr="00CE6784">
        <w:rPr>
          <w:rFonts w:ascii="Helvetica" w:hAnsi="Helvetica" w:cs="Helvetica"/>
        </w:rPr>
        <w:t>.</w:t>
      </w:r>
    </w:p>
    <w:p w14:paraId="310881FA" w14:textId="77777777" w:rsidR="00000A82"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26" w:lineRule="atLeast"/>
        <w:rPr>
          <w:rFonts w:ascii="Helvetica" w:hAnsi="Helvetica" w:cs="Helvetica"/>
          <w:color w:val="666666"/>
          <w:sz w:val="20"/>
          <w:szCs w:val="20"/>
          <w:lang w:val="en-GB"/>
        </w:rPr>
      </w:pPr>
      <w:r>
        <w:rPr>
          <w:noProof/>
          <w:lang w:eastAsia="tr-TR"/>
        </w:rPr>
        <w:lastRenderedPageBreak/>
        <w:drawing>
          <wp:inline distT="0" distB="0" distL="0" distR="0" wp14:anchorId="15DDEBB6" wp14:editId="7DA86853">
            <wp:extent cx="5251450" cy="3150870"/>
            <wp:effectExtent l="0" t="0" r="6350" b="0"/>
            <wp:docPr id="910" name="Resim 3" descr="http://2.bp.blogspot.com/-GN6MVgK5LO8/Upoxej5YG3I/AAAAAAAAHLQ/a-E4ClYwWSg/s1600/%28%29+Total+Assets+Held+By+Fed+vs.+S&amp;P+5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GN6MVgK5LO8/Upoxej5YG3I/AAAAAAAAHLQ/a-E4ClYwWSg/s1600/%28%29+Total+Assets+Held+By+Fed+vs.+S&amp;P+500.gif"/>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51450" cy="3150870"/>
                    </a:xfrm>
                    <a:prstGeom prst="rect">
                      <a:avLst/>
                    </a:prstGeom>
                    <a:noFill/>
                    <a:ln>
                      <a:noFill/>
                    </a:ln>
                  </pic:spPr>
                </pic:pic>
              </a:graphicData>
            </a:graphic>
          </wp:inline>
        </w:drawing>
      </w:r>
    </w:p>
    <w:p w14:paraId="2E6F1097" w14:textId="77777777" w:rsidR="00000A82"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26" w:lineRule="atLeast"/>
        <w:rPr>
          <w:rFonts w:ascii="Helvetica" w:hAnsi="Helvetica" w:cs="Helvetica"/>
          <w:color w:val="666666"/>
          <w:sz w:val="20"/>
          <w:szCs w:val="20"/>
          <w:lang w:val="en-GB"/>
        </w:rPr>
      </w:pPr>
    </w:p>
    <w:p w14:paraId="75DC303E" w14:textId="77777777" w:rsidR="00000A82"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26" w:lineRule="atLeast"/>
        <w:jc w:val="both"/>
        <w:rPr>
          <w:rFonts w:ascii="Times New Roman" w:hAnsi="Times New Roman"/>
          <w:b/>
          <w:i/>
          <w:iCs/>
          <w:color w:val="777777"/>
          <w:sz w:val="24"/>
          <w:szCs w:val="24"/>
        </w:rPr>
      </w:pPr>
      <w:r>
        <w:rPr>
          <w:rFonts w:ascii="Times New Roman" w:hAnsi="Times New Roman"/>
          <w:b/>
          <w:i/>
          <w:iCs/>
          <w:noProof/>
          <w:color w:val="777777"/>
          <w:sz w:val="24"/>
          <w:szCs w:val="24"/>
          <w:lang w:eastAsia="tr-TR"/>
        </w:rPr>
        <w:drawing>
          <wp:inline distT="0" distB="0" distL="0" distR="0" wp14:anchorId="40B735BC" wp14:editId="4F953142">
            <wp:extent cx="4248150" cy="4206875"/>
            <wp:effectExtent l="0" t="0" r="0" b="3175"/>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48150" cy="4206875"/>
                    </a:xfrm>
                    <a:prstGeom prst="rect">
                      <a:avLst/>
                    </a:prstGeom>
                    <a:noFill/>
                    <a:ln>
                      <a:noFill/>
                    </a:ln>
                  </pic:spPr>
                </pic:pic>
              </a:graphicData>
            </a:graphic>
          </wp:inline>
        </w:drawing>
      </w:r>
    </w:p>
    <w:p w14:paraId="1B33ADFE" w14:textId="77777777" w:rsidR="00000A82" w:rsidRPr="00920FA8"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26" w:lineRule="atLeast"/>
        <w:rPr>
          <w:ins w:id="18" w:author="Unknown"/>
          <w:rFonts w:ascii="Helvetica" w:hAnsi="Helvetica" w:cs="Helvetica"/>
          <w:color w:val="666666"/>
          <w:sz w:val="20"/>
          <w:szCs w:val="20"/>
          <w:lang w:val="en-GB"/>
        </w:rPr>
      </w:pPr>
      <w:r>
        <w:rPr>
          <w:rFonts w:ascii="Times New Roman" w:hAnsi="Times New Roman"/>
          <w:b/>
          <w:i/>
          <w:iCs/>
          <w:noProof/>
          <w:color w:val="777777"/>
          <w:sz w:val="24"/>
          <w:szCs w:val="24"/>
          <w:lang w:eastAsia="tr-TR"/>
        </w:rPr>
        <w:lastRenderedPageBreak/>
        <w:drawing>
          <wp:inline distT="0" distB="0" distL="0" distR="0" wp14:anchorId="298F8127" wp14:editId="015A7649">
            <wp:extent cx="4402878" cy="3927184"/>
            <wp:effectExtent l="0" t="0" r="0" b="1016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10860" cy="3934304"/>
                    </a:xfrm>
                    <a:prstGeom prst="rect">
                      <a:avLst/>
                    </a:prstGeom>
                    <a:noFill/>
                    <a:ln>
                      <a:noFill/>
                    </a:ln>
                  </pic:spPr>
                </pic:pic>
              </a:graphicData>
            </a:graphic>
          </wp:inline>
        </w:drawing>
      </w:r>
    </w:p>
    <w:p w14:paraId="28A6994E" w14:textId="77777777" w:rsidR="00000A82" w:rsidRPr="00CE6784"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26" w:lineRule="atLeast"/>
        <w:jc w:val="both"/>
        <w:rPr>
          <w:rFonts w:ascii="Times New Roman" w:hAnsi="Times New Roman"/>
          <w:b/>
          <w:i/>
          <w:iCs/>
          <w:color w:val="777777"/>
          <w:sz w:val="24"/>
          <w:szCs w:val="24"/>
        </w:rPr>
      </w:pPr>
      <w:r w:rsidRPr="005D4AB6">
        <w:rPr>
          <w:rFonts w:ascii="Times New Roman" w:hAnsi="Times New Roman"/>
          <w:b/>
          <w:bCs/>
          <w:color w:val="FF0000"/>
          <w:sz w:val="24"/>
          <w:szCs w:val="24"/>
        </w:rPr>
        <w:t>Will the Fed’s QE strategy lead to inflation</w:t>
      </w:r>
      <w:r w:rsidRPr="005D4AB6">
        <w:rPr>
          <w:rFonts w:ascii="Times New Roman" w:hAnsi="Times New Roman"/>
          <w:b/>
          <w:bCs/>
          <w:color w:val="777777"/>
          <w:sz w:val="24"/>
          <w:szCs w:val="24"/>
        </w:rPr>
        <w:t>?</w:t>
      </w:r>
      <w:r w:rsidRPr="005D4AB6">
        <w:rPr>
          <w:rFonts w:ascii="Times New Roman" w:hAnsi="Times New Roman"/>
          <w:i/>
          <w:iCs/>
          <w:color w:val="777777"/>
          <w:sz w:val="24"/>
          <w:szCs w:val="24"/>
        </w:rPr>
        <w:t xml:space="preserve"> In the short-term, no. </w:t>
      </w:r>
      <w:r w:rsidRPr="00CE6784">
        <w:rPr>
          <w:rFonts w:ascii="Times New Roman" w:hAnsi="Times New Roman"/>
          <w:b/>
          <w:i/>
          <w:iCs/>
          <w:color w:val="777777"/>
          <w:sz w:val="24"/>
          <w:szCs w:val="24"/>
        </w:rPr>
        <w:t xml:space="preserve">The money multiplier is falling because the economy is in a nasty recession alongside a serious credit crisis. In this environment, the surge of high powered money will not cause prices to rise. </w:t>
      </w:r>
    </w:p>
    <w:p w14:paraId="1A540960" w14:textId="77777777" w:rsidR="00000A82"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26" w:lineRule="atLeast"/>
        <w:jc w:val="both"/>
        <w:rPr>
          <w:rFonts w:ascii="Times New Roman" w:hAnsi="Times New Roman"/>
          <w:i/>
          <w:iCs/>
          <w:color w:val="777777"/>
          <w:sz w:val="24"/>
          <w:szCs w:val="24"/>
        </w:rPr>
      </w:pPr>
      <w:r w:rsidRPr="005D4AB6">
        <w:rPr>
          <w:rFonts w:ascii="Times New Roman" w:hAnsi="Times New Roman"/>
          <w:i/>
          <w:iCs/>
          <w:color w:val="777777"/>
          <w:sz w:val="24"/>
          <w:szCs w:val="24"/>
        </w:rPr>
        <w:t xml:space="preserve">Prices normally drop in a recession (deflation) because the demand for money (the ability to purchase goods and services) falls with rising unemployment and declining income (slackening demand for goods and services). But the 2008 recession is accompanied (or partially caused) by a </w:t>
      </w:r>
      <w:r w:rsidRPr="00532B07">
        <w:rPr>
          <w:rFonts w:ascii="Times New Roman" w:hAnsi="Times New Roman"/>
          <w:b/>
          <w:i/>
          <w:iCs/>
          <w:color w:val="777777"/>
          <w:sz w:val="24"/>
          <w:szCs w:val="24"/>
        </w:rPr>
        <w:t>credit crisis that induces banks to hoard the new base as excess reserves</w:t>
      </w:r>
      <w:r w:rsidRPr="005D4AB6">
        <w:rPr>
          <w:rFonts w:ascii="Times New Roman" w:hAnsi="Times New Roman"/>
          <w:i/>
          <w:iCs/>
          <w:color w:val="777777"/>
          <w:sz w:val="24"/>
          <w:szCs w:val="24"/>
        </w:rPr>
        <w:t>; this adds</w:t>
      </w:r>
      <w:r>
        <w:rPr>
          <w:rFonts w:ascii="Times New Roman" w:hAnsi="Times New Roman"/>
          <w:i/>
          <w:iCs/>
          <w:color w:val="777777"/>
          <w:sz w:val="24"/>
          <w:szCs w:val="24"/>
        </w:rPr>
        <w:t xml:space="preserve"> to the deflationary pressures.</w:t>
      </w:r>
    </w:p>
    <w:p w14:paraId="24F858A8" w14:textId="77777777" w:rsidR="00000A82" w:rsidRPr="005D4AB6" w:rsidRDefault="00000A82" w:rsidP="00000A82">
      <w:pPr>
        <w:pBdr>
          <w:top w:val="single" w:sz="36" w:space="1" w:color="92CDDC" w:themeColor="accent5" w:themeTint="99"/>
          <w:left w:val="single" w:sz="36" w:space="4" w:color="92CDDC" w:themeColor="accent5" w:themeTint="99"/>
          <w:bottom w:val="single" w:sz="36" w:space="1" w:color="92CDDC" w:themeColor="accent5" w:themeTint="99"/>
          <w:right w:val="single" w:sz="36" w:space="4" w:color="92CDDC" w:themeColor="accent5" w:themeTint="99"/>
        </w:pBdr>
        <w:shd w:val="clear" w:color="auto" w:fill="FFFFFF"/>
        <w:spacing w:after="326" w:line="326" w:lineRule="atLeast"/>
        <w:jc w:val="both"/>
        <w:rPr>
          <w:rFonts w:ascii="Times New Roman" w:hAnsi="Times New Roman"/>
          <w:color w:val="666666"/>
          <w:sz w:val="24"/>
          <w:szCs w:val="24"/>
          <w:lang w:val="en-GB"/>
        </w:rPr>
      </w:pPr>
      <w:r w:rsidRPr="005D4AB6">
        <w:rPr>
          <w:rFonts w:ascii="Times New Roman" w:hAnsi="Times New Roman"/>
          <w:i/>
          <w:iCs/>
          <w:color w:val="777777"/>
          <w:sz w:val="24"/>
          <w:szCs w:val="24"/>
        </w:rPr>
        <w:t xml:space="preserve">If deflation were to become embedded into consumer and firm expectations, then the macroeconomy could be facing a severe problem. So for now, and until the economy emerges from its recession, </w:t>
      </w:r>
      <w:r w:rsidRPr="00532B07">
        <w:rPr>
          <w:rFonts w:ascii="Times New Roman" w:hAnsi="Times New Roman"/>
          <w:b/>
          <w:i/>
          <w:iCs/>
          <w:color w:val="777777"/>
          <w:sz w:val="24"/>
          <w:szCs w:val="24"/>
        </w:rPr>
        <w:t>QE will not lead to inflation</w:t>
      </w:r>
    </w:p>
    <w:p w14:paraId="666DE205" w14:textId="77777777" w:rsidR="00000A82" w:rsidRDefault="00000A82" w:rsidP="00000A82">
      <w:pPr>
        <w:spacing w:before="120" w:after="120" w:line="360" w:lineRule="auto"/>
        <w:jc w:val="both"/>
        <w:rPr>
          <w:rFonts w:ascii="Times New Roman" w:hAnsi="Times New Roman"/>
          <w:position w:val="-16"/>
          <w:sz w:val="24"/>
          <w:szCs w:val="24"/>
        </w:rPr>
      </w:pPr>
    </w:p>
    <w:p w14:paraId="2084D47A" w14:textId="77777777" w:rsidR="00000A82" w:rsidRDefault="00000A82" w:rsidP="00000A82">
      <w:pPr>
        <w:pBdr>
          <w:top w:val="single" w:sz="36" w:space="1" w:color="4F6228" w:themeColor="accent3" w:themeShade="80"/>
          <w:left w:val="single" w:sz="36" w:space="4" w:color="4F6228" w:themeColor="accent3" w:themeShade="80"/>
          <w:bottom w:val="single" w:sz="36" w:space="1" w:color="4F6228" w:themeColor="accent3" w:themeShade="80"/>
          <w:right w:val="single" w:sz="36" w:space="4" w:color="4F6228" w:themeColor="accent3" w:themeShade="80"/>
        </w:pBdr>
        <w:spacing w:before="120" w:after="120" w:line="360" w:lineRule="auto"/>
        <w:jc w:val="both"/>
        <w:rPr>
          <w:rFonts w:ascii="Times New Roman" w:hAnsi="Times New Roman"/>
          <w:position w:val="-16"/>
          <w:sz w:val="24"/>
          <w:szCs w:val="24"/>
        </w:rPr>
      </w:pPr>
      <w:r>
        <w:rPr>
          <w:noProof/>
          <w:lang w:eastAsia="tr-TR"/>
        </w:rPr>
        <w:lastRenderedPageBreak/>
        <w:drawing>
          <wp:inline distT="0" distB="0" distL="0" distR="0" wp14:anchorId="06787C14" wp14:editId="573CCF86">
            <wp:extent cx="5972098" cy="3576000"/>
            <wp:effectExtent l="19050" t="0" r="0" b="0"/>
            <wp:docPr id="913"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5972098" cy="3576000"/>
                    </a:xfrm>
                    <a:prstGeom prst="rect">
                      <a:avLst/>
                    </a:prstGeom>
                  </pic:spPr>
                </pic:pic>
              </a:graphicData>
            </a:graphic>
          </wp:inline>
        </w:drawing>
      </w:r>
    </w:p>
    <w:p w14:paraId="22D80D0F" w14:textId="77777777" w:rsidR="00000A82" w:rsidRDefault="00000A82" w:rsidP="00000A82">
      <w:pPr>
        <w:pBdr>
          <w:top w:val="single" w:sz="36" w:space="1" w:color="4F6228" w:themeColor="accent3" w:themeShade="80"/>
          <w:left w:val="single" w:sz="36" w:space="4" w:color="4F6228" w:themeColor="accent3" w:themeShade="80"/>
          <w:bottom w:val="single" w:sz="36" w:space="1" w:color="4F6228" w:themeColor="accent3" w:themeShade="80"/>
          <w:right w:val="single" w:sz="36" w:space="4" w:color="4F6228" w:themeColor="accent3" w:themeShade="80"/>
        </w:pBdr>
        <w:spacing w:before="120" w:after="120" w:line="360" w:lineRule="auto"/>
        <w:jc w:val="both"/>
        <w:rPr>
          <w:rFonts w:ascii="Times New Roman" w:hAnsi="Times New Roman"/>
          <w:position w:val="-16"/>
          <w:sz w:val="24"/>
          <w:szCs w:val="24"/>
        </w:rPr>
      </w:pPr>
      <w:r>
        <w:rPr>
          <w:noProof/>
          <w:lang w:eastAsia="tr-TR"/>
        </w:rPr>
        <w:drawing>
          <wp:inline distT="0" distB="0" distL="0" distR="0" wp14:anchorId="52F23F39" wp14:editId="32704BBE">
            <wp:extent cx="5968844" cy="1945843"/>
            <wp:effectExtent l="19050" t="0" r="0" b="0"/>
            <wp:docPr id="914"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5968844" cy="1945843"/>
                    </a:xfrm>
                    <a:prstGeom prst="rect">
                      <a:avLst/>
                    </a:prstGeom>
                  </pic:spPr>
                </pic:pic>
              </a:graphicData>
            </a:graphic>
          </wp:inline>
        </w:drawing>
      </w:r>
    </w:p>
    <w:p w14:paraId="5579CFE4" w14:textId="77777777" w:rsidR="00000A82" w:rsidRDefault="00000A82" w:rsidP="00000A82">
      <w:pPr>
        <w:pStyle w:val="ListeParagraf"/>
        <w:pBdr>
          <w:top w:val="single" w:sz="36" w:space="1" w:color="4F6228" w:themeColor="accent3" w:themeShade="80"/>
          <w:left w:val="single" w:sz="36" w:space="4" w:color="4F6228" w:themeColor="accent3" w:themeShade="80"/>
          <w:bottom w:val="single" w:sz="36" w:space="1" w:color="4F6228" w:themeColor="accent3" w:themeShade="80"/>
          <w:right w:val="single" w:sz="36" w:space="4" w:color="4F6228" w:themeColor="accent3" w:themeShade="80"/>
        </w:pBdr>
        <w:ind w:left="0"/>
        <w:rPr>
          <w:b/>
          <w:color w:val="FF0000"/>
          <w:sz w:val="32"/>
          <w:szCs w:val="32"/>
        </w:rPr>
      </w:pPr>
      <w:r>
        <w:rPr>
          <w:noProof/>
          <w:lang w:eastAsia="tr-TR"/>
        </w:rPr>
        <w:lastRenderedPageBreak/>
        <w:drawing>
          <wp:inline distT="0" distB="0" distL="0" distR="0" wp14:anchorId="1916904B" wp14:editId="11AA3FAD">
            <wp:extent cx="5964898" cy="3496665"/>
            <wp:effectExtent l="19050" t="0" r="0" b="0"/>
            <wp:docPr id="915"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5964898" cy="3496665"/>
                    </a:xfrm>
                    <a:prstGeom prst="rect">
                      <a:avLst/>
                    </a:prstGeom>
                  </pic:spPr>
                </pic:pic>
              </a:graphicData>
            </a:graphic>
          </wp:inline>
        </w:drawing>
      </w:r>
    </w:p>
    <w:p w14:paraId="3D2936B2" w14:textId="77777777" w:rsidR="00000A82" w:rsidRDefault="00000A82" w:rsidP="00000A82">
      <w:pPr>
        <w:pStyle w:val="ListeParagraf"/>
        <w:ind w:left="0"/>
        <w:rPr>
          <w:b/>
          <w:color w:val="FF0000"/>
          <w:sz w:val="32"/>
          <w:szCs w:val="32"/>
        </w:rPr>
      </w:pPr>
    </w:p>
    <w:p w14:paraId="71240E79" w14:textId="77777777" w:rsidR="00000A82" w:rsidRDefault="00000A82" w:rsidP="00000A82">
      <w:pPr>
        <w:pStyle w:val="ListeParagraf"/>
        <w:ind w:left="0"/>
        <w:rPr>
          <w:b/>
          <w:color w:val="FF0000"/>
          <w:sz w:val="32"/>
          <w:szCs w:val="32"/>
        </w:rPr>
      </w:pPr>
    </w:p>
    <w:p w14:paraId="0F4C208F" w14:textId="77777777" w:rsidR="00000A82" w:rsidRDefault="00000A82" w:rsidP="00000A82">
      <w:pPr>
        <w:pStyle w:val="ListeParagraf"/>
        <w:ind w:left="0"/>
        <w:rPr>
          <w:b/>
          <w:color w:val="FF0000"/>
          <w:sz w:val="32"/>
          <w:szCs w:val="32"/>
        </w:rPr>
      </w:pPr>
    </w:p>
    <w:p w14:paraId="7689D74D" w14:textId="77777777" w:rsidR="00000A82" w:rsidRDefault="00000A82" w:rsidP="00000A82">
      <w:pPr>
        <w:pStyle w:val="ListeParagraf"/>
        <w:ind w:left="0"/>
        <w:rPr>
          <w:b/>
          <w:color w:val="FF0000"/>
          <w:sz w:val="32"/>
          <w:szCs w:val="32"/>
        </w:rPr>
      </w:pPr>
    </w:p>
    <w:p w14:paraId="21159E82" w14:textId="77777777" w:rsidR="00000A82" w:rsidRDefault="00000A82" w:rsidP="00000A82">
      <w:pPr>
        <w:pStyle w:val="ListeParagraf"/>
        <w:ind w:left="0"/>
        <w:rPr>
          <w:b/>
          <w:color w:val="FF0000"/>
          <w:sz w:val="32"/>
          <w:szCs w:val="32"/>
        </w:rPr>
      </w:pPr>
    </w:p>
    <w:p w14:paraId="556EACAE" w14:textId="77777777" w:rsidR="00000A82" w:rsidRDefault="00000A82" w:rsidP="00000A82">
      <w:pPr>
        <w:pStyle w:val="ListeParagraf"/>
        <w:ind w:left="0"/>
        <w:rPr>
          <w:b/>
          <w:color w:val="FF0000"/>
          <w:sz w:val="32"/>
          <w:szCs w:val="32"/>
        </w:rPr>
      </w:pPr>
    </w:p>
    <w:p w14:paraId="11E365AE" w14:textId="77777777" w:rsidR="00000A82" w:rsidRDefault="00000A82" w:rsidP="00000A82">
      <w:pPr>
        <w:pStyle w:val="ListeParagraf"/>
        <w:ind w:left="0"/>
        <w:rPr>
          <w:b/>
          <w:color w:val="FF0000"/>
          <w:sz w:val="32"/>
          <w:szCs w:val="32"/>
        </w:rPr>
      </w:pPr>
    </w:p>
    <w:p w14:paraId="5BC08F36" w14:textId="77777777" w:rsidR="00000A82" w:rsidRDefault="00000A82" w:rsidP="00000A82">
      <w:pPr>
        <w:pStyle w:val="ListeParagraf"/>
        <w:ind w:left="0"/>
        <w:rPr>
          <w:b/>
          <w:color w:val="FF0000"/>
          <w:sz w:val="32"/>
          <w:szCs w:val="32"/>
        </w:rPr>
      </w:pPr>
    </w:p>
    <w:p w14:paraId="05430401" w14:textId="77777777" w:rsidR="00000A82" w:rsidRDefault="00000A82" w:rsidP="00000A82">
      <w:pPr>
        <w:pStyle w:val="ListeParagraf"/>
        <w:ind w:left="0"/>
        <w:rPr>
          <w:b/>
          <w:color w:val="FF0000"/>
          <w:sz w:val="32"/>
          <w:szCs w:val="32"/>
        </w:rPr>
      </w:pPr>
    </w:p>
    <w:p w14:paraId="76FD57BA" w14:textId="77777777" w:rsidR="00000A82" w:rsidRDefault="00000A82" w:rsidP="00000A82">
      <w:pPr>
        <w:pStyle w:val="ListeParagraf"/>
        <w:ind w:left="0"/>
        <w:rPr>
          <w:b/>
          <w:color w:val="FF0000"/>
          <w:sz w:val="32"/>
          <w:szCs w:val="32"/>
        </w:rPr>
      </w:pPr>
    </w:p>
    <w:p w14:paraId="701B71B4" w14:textId="77777777" w:rsidR="00000A82" w:rsidRDefault="00000A82" w:rsidP="00000A82">
      <w:pPr>
        <w:pStyle w:val="ListeParagraf"/>
        <w:ind w:left="0"/>
        <w:rPr>
          <w:b/>
          <w:color w:val="FF0000"/>
          <w:sz w:val="32"/>
          <w:szCs w:val="32"/>
        </w:rPr>
      </w:pPr>
    </w:p>
    <w:p w14:paraId="67E5FF66" w14:textId="77777777" w:rsidR="00000A82" w:rsidRDefault="00000A82" w:rsidP="00000A82">
      <w:pPr>
        <w:pStyle w:val="ListeParagraf"/>
        <w:ind w:left="0"/>
        <w:rPr>
          <w:b/>
          <w:color w:val="FF0000"/>
          <w:sz w:val="32"/>
          <w:szCs w:val="32"/>
        </w:rPr>
      </w:pPr>
    </w:p>
    <w:p w14:paraId="7D83D361" w14:textId="77777777" w:rsidR="00000A82" w:rsidRDefault="00000A82" w:rsidP="00000A82">
      <w:pPr>
        <w:pStyle w:val="ListeParagraf"/>
        <w:ind w:left="0"/>
        <w:rPr>
          <w:b/>
          <w:color w:val="FF0000"/>
          <w:sz w:val="32"/>
          <w:szCs w:val="32"/>
        </w:rPr>
      </w:pPr>
    </w:p>
    <w:p w14:paraId="45511C96" w14:textId="77777777" w:rsidR="00000A82" w:rsidRDefault="00000A82" w:rsidP="00000A82">
      <w:pPr>
        <w:pStyle w:val="ListeParagraf"/>
        <w:ind w:left="0"/>
        <w:rPr>
          <w:b/>
          <w:color w:val="FF0000"/>
          <w:sz w:val="32"/>
          <w:szCs w:val="32"/>
        </w:rPr>
      </w:pPr>
    </w:p>
    <w:p w14:paraId="53C27325" w14:textId="77777777" w:rsidR="00000A82" w:rsidRDefault="00000A82" w:rsidP="00000A82">
      <w:pPr>
        <w:pStyle w:val="ListeParagraf"/>
        <w:ind w:left="0"/>
        <w:rPr>
          <w:b/>
          <w:color w:val="FF0000"/>
          <w:sz w:val="32"/>
          <w:szCs w:val="32"/>
        </w:rPr>
      </w:pPr>
    </w:p>
    <w:p w14:paraId="65C8254F" w14:textId="77777777" w:rsidR="00000A82" w:rsidRDefault="00000A82" w:rsidP="00000A82">
      <w:pPr>
        <w:pStyle w:val="ListeParagraf"/>
        <w:ind w:left="0"/>
        <w:rPr>
          <w:b/>
          <w:color w:val="FF0000"/>
          <w:sz w:val="32"/>
          <w:szCs w:val="32"/>
        </w:rPr>
      </w:pPr>
    </w:p>
    <w:p w14:paraId="2DA9FFF0" w14:textId="77777777" w:rsidR="008B7046" w:rsidRDefault="008B7046" w:rsidP="00000A82">
      <w:pPr>
        <w:pStyle w:val="ListeParagraf"/>
        <w:ind w:left="0"/>
        <w:rPr>
          <w:b/>
          <w:color w:val="FF0000"/>
          <w:sz w:val="32"/>
          <w:szCs w:val="32"/>
        </w:rPr>
      </w:pPr>
    </w:p>
    <w:p w14:paraId="4A4C43DB" w14:textId="77777777" w:rsidR="00000A82" w:rsidRDefault="00000A82" w:rsidP="00000A82">
      <w:pPr>
        <w:pStyle w:val="ListeParagraf"/>
        <w:ind w:left="0"/>
        <w:rPr>
          <w:b/>
          <w:color w:val="FF0000"/>
          <w:sz w:val="32"/>
          <w:szCs w:val="32"/>
        </w:rPr>
      </w:pPr>
      <w:r>
        <w:rPr>
          <w:b/>
          <w:color w:val="FF0000"/>
          <w:sz w:val="32"/>
          <w:szCs w:val="32"/>
        </w:rPr>
        <w:lastRenderedPageBreak/>
        <w:t xml:space="preserve">Budget Deficit </w:t>
      </w:r>
      <w:r w:rsidRPr="005D4AB6">
        <w:rPr>
          <w:b/>
          <w:color w:val="FF0000"/>
          <w:sz w:val="32"/>
          <w:szCs w:val="32"/>
        </w:rPr>
        <w:sym w:font="Wingdings" w:char="F0E8"/>
      </w:r>
      <w:r>
        <w:rPr>
          <w:b/>
          <w:color w:val="FF0000"/>
          <w:sz w:val="32"/>
          <w:szCs w:val="32"/>
        </w:rPr>
        <w:t xml:space="preserve"> Money Gowth </w:t>
      </w:r>
      <w:r w:rsidRPr="005D4AB6">
        <w:rPr>
          <w:b/>
          <w:color w:val="FF0000"/>
          <w:sz w:val="32"/>
          <w:szCs w:val="32"/>
        </w:rPr>
        <w:sym w:font="Wingdings" w:char="F0E8"/>
      </w:r>
      <w:r>
        <w:rPr>
          <w:b/>
          <w:color w:val="FF0000"/>
          <w:sz w:val="32"/>
          <w:szCs w:val="32"/>
        </w:rPr>
        <w:t xml:space="preserve"> Inflation</w:t>
      </w:r>
    </w:p>
    <w:p w14:paraId="6AD40192" w14:textId="77777777" w:rsidR="00000A82" w:rsidRDefault="00000A82" w:rsidP="00000A82">
      <w:pPr>
        <w:pStyle w:val="ListeParagraf"/>
        <w:ind w:left="0"/>
        <w:rPr>
          <w:b/>
          <w:color w:val="FF0000"/>
          <w:sz w:val="32"/>
          <w:szCs w:val="32"/>
        </w:rPr>
      </w:pPr>
    </w:p>
    <w:p w14:paraId="624D3626" w14:textId="77777777" w:rsidR="00000A82" w:rsidRDefault="00000A82" w:rsidP="00000A82">
      <w:pPr>
        <w:pStyle w:val="ListeParagraf"/>
        <w:ind w:left="0"/>
        <w:rPr>
          <w:b/>
          <w:color w:val="FF0000"/>
          <w:sz w:val="32"/>
          <w:szCs w:val="32"/>
        </w:rPr>
      </w:pPr>
      <w:r w:rsidRPr="005D4AB6">
        <w:rPr>
          <w:b/>
          <w:noProof/>
          <w:color w:val="FF0000"/>
          <w:sz w:val="32"/>
          <w:szCs w:val="32"/>
          <w:lang w:eastAsia="tr-TR"/>
        </w:rPr>
        <w:drawing>
          <wp:inline distT="0" distB="0" distL="0" distR="0" wp14:anchorId="4B598CB0" wp14:editId="457728A9">
            <wp:extent cx="5204002" cy="1621621"/>
            <wp:effectExtent l="19050" t="0" r="0" b="0"/>
            <wp:docPr id="91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5209304" cy="1623273"/>
                    </a:xfrm>
                    <a:prstGeom prst="rect">
                      <a:avLst/>
                    </a:prstGeom>
                  </pic:spPr>
                </pic:pic>
              </a:graphicData>
            </a:graphic>
          </wp:inline>
        </w:drawing>
      </w:r>
    </w:p>
    <w:p w14:paraId="4723303D" w14:textId="77777777" w:rsidR="00000A82" w:rsidRPr="005D05BF" w:rsidRDefault="00000A82" w:rsidP="00000A82">
      <w:pPr>
        <w:spacing w:after="0" w:line="360" w:lineRule="auto"/>
        <w:jc w:val="both"/>
        <w:rPr>
          <w:rFonts w:ascii="Times New Roman" w:hAnsi="Times New Roman"/>
          <w:b/>
          <w:sz w:val="24"/>
          <w:szCs w:val="24"/>
          <w:lang w:eastAsia="tr-TR"/>
        </w:rPr>
      </w:pPr>
      <w:r>
        <w:rPr>
          <w:rFonts w:ascii="Times New Roman" w:hAnsi="Times New Roman"/>
          <w:noProof/>
          <w:sz w:val="24"/>
          <w:szCs w:val="24"/>
          <w:lang w:eastAsia="tr-TR"/>
        </w:rPr>
        <w:drawing>
          <wp:anchor distT="0" distB="0" distL="114300" distR="114300" simplePos="0" relativeHeight="251668480" behindDoc="0" locked="0" layoutInCell="1" allowOverlap="1" wp14:anchorId="075FA461" wp14:editId="7B31CD90">
            <wp:simplePos x="0" y="0"/>
            <wp:positionH relativeFrom="margin">
              <wp:posOffset>4005580</wp:posOffset>
            </wp:positionH>
            <wp:positionV relativeFrom="margin">
              <wp:posOffset>2479675</wp:posOffset>
            </wp:positionV>
            <wp:extent cx="2181225" cy="1104265"/>
            <wp:effectExtent l="19050" t="0" r="9525"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6" cstate="print"/>
                    <a:srcRect/>
                    <a:stretch>
                      <a:fillRect/>
                    </a:stretch>
                  </pic:blipFill>
                  <pic:spPr bwMode="auto">
                    <a:xfrm>
                      <a:off x="0" y="0"/>
                      <a:ext cx="2181225" cy="1104265"/>
                    </a:xfrm>
                    <a:prstGeom prst="rect">
                      <a:avLst/>
                    </a:prstGeom>
                    <a:noFill/>
                    <a:ln w="9525">
                      <a:noFill/>
                      <a:miter lim="800000"/>
                      <a:headEnd/>
                      <a:tailEnd/>
                    </a:ln>
                  </pic:spPr>
                </pic:pic>
              </a:graphicData>
            </a:graphic>
          </wp:anchor>
        </w:drawing>
      </w:r>
      <w:r w:rsidRPr="00690CC7">
        <w:rPr>
          <w:rFonts w:ascii="Times New Roman" w:hAnsi="Times New Roman"/>
          <w:sz w:val="24"/>
          <w:szCs w:val="24"/>
          <w:lang w:eastAsia="tr-TR"/>
        </w:rPr>
        <w:t xml:space="preserve">Many economists argue that inflation is strictly a monetary phenomenon and that </w:t>
      </w:r>
      <w:r w:rsidRPr="005D05BF">
        <w:rPr>
          <w:rFonts w:ascii="Times New Roman" w:hAnsi="Times New Roman"/>
          <w:b/>
          <w:sz w:val="24"/>
          <w:szCs w:val="24"/>
          <w:lang w:eastAsia="tr-TR"/>
        </w:rPr>
        <w:t xml:space="preserve">inflation occurs when the rate of growth of the money supply is higher than the growth rate of the economy. </w:t>
      </w:r>
    </w:p>
    <w:p w14:paraId="2BFE653C" w14:textId="77777777" w:rsidR="00000A82" w:rsidRDefault="00000A82" w:rsidP="00000A82">
      <w:pPr>
        <w:pStyle w:val="ListeParagraf"/>
        <w:spacing w:after="0" w:line="360" w:lineRule="auto"/>
        <w:ind w:left="0"/>
        <w:jc w:val="both"/>
        <w:rPr>
          <w:rFonts w:ascii="Times New Roman" w:hAnsi="Times New Roman"/>
          <w:sz w:val="24"/>
          <w:szCs w:val="24"/>
          <w:lang w:eastAsia="tr-TR"/>
        </w:rPr>
      </w:pPr>
      <w:r w:rsidRPr="00792355">
        <w:rPr>
          <w:rFonts w:ascii="Times New Roman" w:hAnsi="Times New Roman"/>
          <w:sz w:val="24"/>
          <w:szCs w:val="24"/>
          <w:lang w:eastAsia="tr-TR"/>
        </w:rPr>
        <w:t xml:space="preserve">Many economic theories and economists emphasize that </w:t>
      </w:r>
      <w:r w:rsidRPr="00D34F50">
        <w:rPr>
          <w:rFonts w:ascii="Times New Roman" w:hAnsi="Times New Roman"/>
          <w:b/>
          <w:sz w:val="24"/>
          <w:szCs w:val="24"/>
          <w:lang w:eastAsia="tr-TR"/>
        </w:rPr>
        <w:t>budget deficits affect inflation through money supply</w:t>
      </w:r>
      <w:r w:rsidRPr="00792355">
        <w:rPr>
          <w:rFonts w:ascii="Times New Roman" w:hAnsi="Times New Roman"/>
          <w:sz w:val="24"/>
          <w:szCs w:val="24"/>
          <w:lang w:eastAsia="tr-TR"/>
        </w:rPr>
        <w:t xml:space="preserve"> and deficit financing channels. </w:t>
      </w:r>
    </w:p>
    <w:p w14:paraId="597E76CD" w14:textId="77777777" w:rsidR="00000A82" w:rsidRDefault="00000A82" w:rsidP="00000A82">
      <w:pPr>
        <w:pStyle w:val="ListeParagraf"/>
        <w:spacing w:after="0" w:line="360" w:lineRule="auto"/>
        <w:ind w:left="0"/>
        <w:jc w:val="both"/>
        <w:rPr>
          <w:rFonts w:ascii="Times New Roman" w:hAnsi="Times New Roman"/>
          <w:sz w:val="24"/>
          <w:szCs w:val="24"/>
          <w:lang w:eastAsia="tr-TR"/>
        </w:rPr>
      </w:pPr>
      <w:r w:rsidRPr="00D34F50">
        <w:rPr>
          <w:rFonts w:ascii="Times New Roman" w:hAnsi="Times New Roman"/>
          <w:b/>
          <w:color w:val="1F497D" w:themeColor="text2"/>
          <w:sz w:val="24"/>
          <w:szCs w:val="24"/>
          <w:lang w:eastAsia="tr-TR"/>
        </w:rPr>
        <w:t>The Keynesian view suggests that government budget deficits are inflationary because they stimulate aggregate demand</w:t>
      </w:r>
      <w:r w:rsidRPr="00792355">
        <w:rPr>
          <w:rFonts w:ascii="Times New Roman" w:hAnsi="Times New Roman"/>
          <w:sz w:val="24"/>
          <w:szCs w:val="24"/>
          <w:lang w:eastAsia="tr-TR"/>
        </w:rPr>
        <w:t xml:space="preserve">. </w:t>
      </w:r>
    </w:p>
    <w:p w14:paraId="63A085AA" w14:textId="77777777" w:rsidR="00000A82" w:rsidRDefault="00000A82" w:rsidP="00000A82">
      <w:pPr>
        <w:pStyle w:val="ListeParagraf"/>
        <w:spacing w:after="0" w:line="360" w:lineRule="auto"/>
        <w:ind w:left="0"/>
        <w:jc w:val="both"/>
        <w:rPr>
          <w:rFonts w:ascii="Times New Roman" w:hAnsi="Times New Roman"/>
          <w:sz w:val="24"/>
          <w:szCs w:val="24"/>
          <w:lang w:eastAsia="tr-TR"/>
        </w:rPr>
      </w:pPr>
      <w:r w:rsidRPr="00D34F50">
        <w:rPr>
          <w:rFonts w:ascii="Times New Roman" w:hAnsi="Times New Roman"/>
          <w:b/>
          <w:color w:val="76923C" w:themeColor="accent3" w:themeShade="BF"/>
          <w:sz w:val="24"/>
          <w:szCs w:val="24"/>
          <w:lang w:eastAsia="tr-TR"/>
        </w:rPr>
        <w:t>The Monetarist view suggests that government budget deficits are inflationary because they lead to higher money growth.</w:t>
      </w:r>
      <w:r w:rsidRPr="00792355">
        <w:rPr>
          <w:rFonts w:ascii="Times New Roman" w:hAnsi="Times New Roman"/>
          <w:sz w:val="24"/>
          <w:szCs w:val="24"/>
          <w:lang w:eastAsia="tr-TR"/>
        </w:rPr>
        <w:t xml:space="preserve"> </w:t>
      </w:r>
    </w:p>
    <w:p w14:paraId="2034B9E1" w14:textId="77777777" w:rsidR="00000A82" w:rsidRDefault="00000A82" w:rsidP="00000A82">
      <w:pPr>
        <w:pStyle w:val="ListeParagraf"/>
        <w:spacing w:after="0" w:line="360" w:lineRule="auto"/>
        <w:ind w:left="0"/>
        <w:jc w:val="both"/>
        <w:rPr>
          <w:rFonts w:ascii="Times New Roman" w:hAnsi="Times New Roman"/>
          <w:sz w:val="24"/>
          <w:szCs w:val="24"/>
          <w:lang w:eastAsia="tr-TR"/>
        </w:rPr>
      </w:pPr>
      <w:r>
        <w:rPr>
          <w:b/>
          <w:noProof/>
          <w:sz w:val="28"/>
          <w:szCs w:val="28"/>
          <w:lang w:eastAsia="tr-TR"/>
        </w:rPr>
        <w:drawing>
          <wp:inline distT="0" distB="0" distL="0" distR="0" wp14:anchorId="40A81396" wp14:editId="0B042827">
            <wp:extent cx="3788438" cy="2838297"/>
            <wp:effectExtent l="19050" t="0" r="2512"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7" cstate="print"/>
                    <a:srcRect/>
                    <a:stretch>
                      <a:fillRect/>
                    </a:stretch>
                  </pic:blipFill>
                  <pic:spPr bwMode="auto">
                    <a:xfrm>
                      <a:off x="0" y="0"/>
                      <a:ext cx="3789129" cy="2838815"/>
                    </a:xfrm>
                    <a:prstGeom prst="rect">
                      <a:avLst/>
                    </a:prstGeom>
                    <a:noFill/>
                    <a:ln w="9525">
                      <a:noFill/>
                      <a:miter lim="800000"/>
                      <a:headEnd/>
                      <a:tailEnd/>
                    </a:ln>
                  </pic:spPr>
                </pic:pic>
              </a:graphicData>
            </a:graphic>
          </wp:inline>
        </w:drawing>
      </w:r>
    </w:p>
    <w:p w14:paraId="21CBAE87" w14:textId="77777777" w:rsidR="00000A82" w:rsidRDefault="00000A82" w:rsidP="00000A82">
      <w:pPr>
        <w:pStyle w:val="ListeParagraf"/>
        <w:spacing w:after="0" w:line="360" w:lineRule="auto"/>
        <w:ind w:left="0"/>
        <w:jc w:val="both"/>
        <w:rPr>
          <w:rFonts w:ascii="Times New Roman" w:hAnsi="Times New Roman"/>
          <w:sz w:val="24"/>
          <w:szCs w:val="24"/>
          <w:lang w:eastAsia="tr-TR"/>
        </w:rPr>
      </w:pPr>
      <w:bookmarkStart w:id="19" w:name="_GoBack"/>
      <w:r>
        <w:rPr>
          <w:rFonts w:ascii="Times New Roman" w:hAnsi="Times New Roman"/>
          <w:noProof/>
          <w:sz w:val="24"/>
          <w:szCs w:val="24"/>
          <w:lang w:eastAsia="tr-TR"/>
        </w:rPr>
        <w:lastRenderedPageBreak/>
        <w:drawing>
          <wp:anchor distT="0" distB="0" distL="114300" distR="114300" simplePos="0" relativeHeight="251667456" behindDoc="0" locked="0" layoutInCell="1" allowOverlap="1" wp14:anchorId="39851EA9" wp14:editId="42F5FF9A">
            <wp:simplePos x="0" y="0"/>
            <wp:positionH relativeFrom="margin">
              <wp:posOffset>3325495</wp:posOffset>
            </wp:positionH>
            <wp:positionV relativeFrom="margin">
              <wp:posOffset>950595</wp:posOffset>
            </wp:positionV>
            <wp:extent cx="2719705" cy="1235710"/>
            <wp:effectExtent l="19050" t="0" r="4445" b="0"/>
            <wp:wrapSquare wrapText="bothSides"/>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8" cstate="print"/>
                    <a:srcRect/>
                    <a:stretch>
                      <a:fillRect/>
                    </a:stretch>
                  </pic:blipFill>
                  <pic:spPr bwMode="auto">
                    <a:xfrm>
                      <a:off x="0" y="0"/>
                      <a:ext cx="2719705" cy="1235710"/>
                    </a:xfrm>
                    <a:prstGeom prst="rect">
                      <a:avLst/>
                    </a:prstGeom>
                    <a:noFill/>
                    <a:ln w="9525">
                      <a:noFill/>
                      <a:miter lim="800000"/>
                      <a:headEnd/>
                      <a:tailEnd/>
                    </a:ln>
                  </pic:spPr>
                </pic:pic>
              </a:graphicData>
            </a:graphic>
          </wp:anchor>
        </w:drawing>
      </w:r>
      <w:bookmarkEnd w:id="19"/>
      <w:r>
        <w:rPr>
          <w:rFonts w:ascii="Times New Roman" w:hAnsi="Times New Roman"/>
          <w:sz w:val="24"/>
          <w:szCs w:val="24"/>
          <w:lang w:eastAsia="tr-TR"/>
        </w:rPr>
        <w:t xml:space="preserve">It is </w:t>
      </w:r>
      <w:r w:rsidRPr="00792355">
        <w:rPr>
          <w:rFonts w:ascii="Times New Roman" w:hAnsi="Times New Roman"/>
          <w:sz w:val="24"/>
          <w:szCs w:val="24"/>
          <w:lang w:eastAsia="tr-TR"/>
        </w:rPr>
        <w:t xml:space="preserve">explained that budget deficits lead to inflation through two financing channels. </w:t>
      </w:r>
      <w:r w:rsidRPr="00D34F50">
        <w:rPr>
          <w:rFonts w:ascii="Times New Roman" w:hAnsi="Times New Roman"/>
          <w:b/>
          <w:sz w:val="24"/>
          <w:szCs w:val="24"/>
          <w:lang w:eastAsia="tr-TR"/>
        </w:rPr>
        <w:t xml:space="preserve">The central bank may finance a budget deficit by money creation </w:t>
      </w:r>
      <w:r>
        <w:rPr>
          <w:rFonts w:ascii="Times New Roman" w:hAnsi="Times New Roman"/>
          <w:b/>
          <w:sz w:val="24"/>
          <w:szCs w:val="24"/>
          <w:lang w:eastAsia="tr-TR"/>
        </w:rPr>
        <w:t xml:space="preserve"> </w:t>
      </w:r>
      <w:r w:rsidRPr="00F70658">
        <w:rPr>
          <w:rFonts w:ascii="Times New Roman" w:hAnsi="Times New Roman"/>
          <w:sz w:val="24"/>
          <w:szCs w:val="24"/>
          <w:lang w:eastAsia="tr-TR"/>
        </w:rPr>
        <w:t>(money printing)</w:t>
      </w:r>
      <w:r>
        <w:rPr>
          <w:rFonts w:ascii="Times New Roman" w:hAnsi="Times New Roman"/>
          <w:sz w:val="24"/>
          <w:szCs w:val="24"/>
          <w:lang w:eastAsia="tr-TR"/>
        </w:rPr>
        <w:t xml:space="preserve"> </w:t>
      </w:r>
      <w:r w:rsidRPr="00D34F50">
        <w:rPr>
          <w:rFonts w:ascii="Times New Roman" w:hAnsi="Times New Roman"/>
          <w:b/>
          <w:sz w:val="24"/>
          <w:szCs w:val="24"/>
          <w:lang w:eastAsia="tr-TR"/>
        </w:rPr>
        <w:t xml:space="preserve">or by </w:t>
      </w:r>
      <w:r>
        <w:rPr>
          <w:rFonts w:ascii="Times New Roman" w:hAnsi="Times New Roman"/>
          <w:b/>
          <w:sz w:val="24"/>
          <w:szCs w:val="24"/>
          <w:lang w:eastAsia="tr-TR"/>
        </w:rPr>
        <w:t xml:space="preserve">borrowing </w:t>
      </w:r>
      <w:r w:rsidRPr="00F70658">
        <w:rPr>
          <w:rFonts w:ascii="Times New Roman" w:hAnsi="Times New Roman"/>
          <w:sz w:val="24"/>
          <w:szCs w:val="24"/>
          <w:lang w:eastAsia="tr-TR"/>
        </w:rPr>
        <w:t>(</w:t>
      </w:r>
      <w:r>
        <w:rPr>
          <w:rFonts w:ascii="Times New Roman" w:hAnsi="Times New Roman"/>
          <w:sz w:val="24"/>
          <w:szCs w:val="24"/>
          <w:lang w:eastAsia="tr-TR"/>
        </w:rPr>
        <w:t>bond financing</w:t>
      </w:r>
      <w:r w:rsidRPr="00F70658">
        <w:rPr>
          <w:rFonts w:ascii="Times New Roman" w:hAnsi="Times New Roman"/>
          <w:sz w:val="24"/>
          <w:szCs w:val="24"/>
          <w:lang w:eastAsia="tr-TR"/>
        </w:rPr>
        <w:t>)</w:t>
      </w:r>
      <w:r w:rsidRPr="00792355">
        <w:rPr>
          <w:rFonts w:ascii="Times New Roman" w:hAnsi="Times New Roman"/>
          <w:sz w:val="24"/>
          <w:szCs w:val="24"/>
          <w:lang w:eastAsia="tr-TR"/>
        </w:rPr>
        <w:t xml:space="preserve">. </w:t>
      </w:r>
      <w:r>
        <w:rPr>
          <w:rFonts w:ascii="Times New Roman" w:hAnsi="Times New Roman"/>
          <w:sz w:val="24"/>
          <w:szCs w:val="24"/>
          <w:lang w:eastAsia="tr-TR"/>
        </w:rPr>
        <w:t>The nominal one-period intertemporal government budget deficit can be written as:</w:t>
      </w:r>
    </w:p>
    <w:p w14:paraId="1DF336F4" w14:textId="7A7D92EA" w:rsidR="00000A82" w:rsidRDefault="00000A82" w:rsidP="00000A82">
      <w:pPr>
        <w:pStyle w:val="ListeParagraf"/>
        <w:spacing w:line="360" w:lineRule="auto"/>
        <w:ind w:left="0"/>
        <w:jc w:val="both"/>
      </w:pPr>
      <w:r>
        <w:rPr>
          <w:noProof/>
          <w:position w:val="-14"/>
          <w:lang w:eastAsia="tr-TR"/>
        </w:rPr>
        <w:drawing>
          <wp:inline distT="0" distB="0" distL="0" distR="0" wp14:anchorId="03FCE21D" wp14:editId="3C6B4688">
            <wp:extent cx="2832100" cy="495300"/>
            <wp:effectExtent l="0" t="0" r="12700" b="12700"/>
            <wp:docPr id="68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32100" cy="495300"/>
                    </a:xfrm>
                    <a:prstGeom prst="rect">
                      <a:avLst/>
                    </a:prstGeom>
                    <a:noFill/>
                    <a:ln>
                      <a:noFill/>
                    </a:ln>
                  </pic:spPr>
                </pic:pic>
              </a:graphicData>
            </a:graphic>
          </wp:inline>
        </w:drawing>
      </w:r>
    </w:p>
    <w:p w14:paraId="168FF42D" w14:textId="60210D0F" w:rsidR="00000A82" w:rsidRDefault="00000A82" w:rsidP="00000A82">
      <w:pPr>
        <w:pStyle w:val="ListeParagraf"/>
        <w:spacing w:line="360" w:lineRule="auto"/>
        <w:ind w:left="0"/>
        <w:jc w:val="both"/>
      </w:pPr>
      <w:r>
        <w:rPr>
          <w:noProof/>
          <w:position w:val="-14"/>
          <w:lang w:eastAsia="tr-TR"/>
        </w:rPr>
        <w:drawing>
          <wp:inline distT="0" distB="0" distL="0" distR="0" wp14:anchorId="177B2FC1" wp14:editId="01882C88">
            <wp:extent cx="215900" cy="279400"/>
            <wp:effectExtent l="0" t="0" r="12700" b="0"/>
            <wp:docPr id="68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0" cy="279400"/>
                    </a:xfrm>
                    <a:prstGeom prst="rect">
                      <a:avLst/>
                    </a:prstGeom>
                    <a:noFill/>
                    <a:ln>
                      <a:noFill/>
                    </a:ln>
                  </pic:spPr>
                </pic:pic>
              </a:graphicData>
            </a:graphic>
          </wp:inline>
        </w:drawing>
      </w:r>
      <w:r>
        <w:t>: total stock of government debt.</w:t>
      </w:r>
    </w:p>
    <w:p w14:paraId="2B972B68" w14:textId="768985F5" w:rsidR="00000A82" w:rsidRDefault="00000A82" w:rsidP="00000A82">
      <w:pPr>
        <w:pStyle w:val="ListeParagraf"/>
        <w:spacing w:line="360" w:lineRule="auto"/>
        <w:ind w:left="0"/>
        <w:jc w:val="both"/>
        <w:rPr>
          <w:rFonts w:ascii="Times New Roman" w:hAnsi="Times New Roman"/>
          <w:sz w:val="24"/>
          <w:szCs w:val="24"/>
          <w:lang w:eastAsia="tr-TR"/>
        </w:rPr>
      </w:pPr>
      <w:r>
        <w:rPr>
          <w:noProof/>
          <w:position w:val="-14"/>
          <w:lang w:eastAsia="tr-TR"/>
        </w:rPr>
        <w:drawing>
          <wp:inline distT="0" distB="0" distL="0" distR="0" wp14:anchorId="6BE3C1F2" wp14:editId="2C027D31">
            <wp:extent cx="139700" cy="279400"/>
            <wp:effectExtent l="0" t="0" r="12700" b="0"/>
            <wp:docPr id="67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9700" cy="279400"/>
                    </a:xfrm>
                    <a:prstGeom prst="rect">
                      <a:avLst/>
                    </a:prstGeom>
                    <a:noFill/>
                    <a:ln>
                      <a:noFill/>
                    </a:ln>
                  </pic:spPr>
                </pic:pic>
              </a:graphicData>
            </a:graphic>
          </wp:inline>
        </w:drawing>
      </w:r>
      <w:r>
        <w:t>: nominal interest on government debt.</w:t>
      </w:r>
    </w:p>
    <w:p w14:paraId="6168EC14" w14:textId="77777777" w:rsidR="00000A82" w:rsidRDefault="00000A82" w:rsidP="00000A82">
      <w:pPr>
        <w:pStyle w:val="ListeParagraf"/>
        <w:spacing w:line="360" w:lineRule="auto"/>
        <w:ind w:left="0"/>
        <w:jc w:val="both"/>
      </w:pPr>
      <w:r>
        <w:rPr>
          <w:rFonts w:ascii="Times New Roman" w:hAnsi="Times New Roman"/>
          <w:sz w:val="24"/>
          <w:szCs w:val="24"/>
          <w:lang w:eastAsia="tr-TR"/>
        </w:rPr>
        <w:t>Also domestic borrowings of the government</w:t>
      </w:r>
      <w:r w:rsidRPr="00792355">
        <w:rPr>
          <w:rFonts w:ascii="Times New Roman" w:hAnsi="Times New Roman"/>
          <w:sz w:val="24"/>
          <w:szCs w:val="24"/>
          <w:lang w:eastAsia="tr-TR"/>
        </w:rPr>
        <w:t xml:space="preserve"> leads to higher interest rates, it tends to </w:t>
      </w:r>
      <w:r w:rsidRPr="00D34F50">
        <w:rPr>
          <w:rFonts w:ascii="Times New Roman" w:hAnsi="Times New Roman"/>
          <w:b/>
          <w:color w:val="FF0000"/>
          <w:sz w:val="24"/>
          <w:szCs w:val="24"/>
          <w:lang w:eastAsia="tr-TR"/>
        </w:rPr>
        <w:t>crowd out</w:t>
      </w:r>
      <w:r w:rsidRPr="00792355">
        <w:rPr>
          <w:rFonts w:ascii="Times New Roman" w:hAnsi="Times New Roman"/>
          <w:sz w:val="24"/>
          <w:szCs w:val="24"/>
          <w:lang w:eastAsia="tr-TR"/>
        </w:rPr>
        <w:t xml:space="preserve"> private investments, reduce the growth rate of real output, and increase prices. </w:t>
      </w:r>
      <w:r w:rsidRPr="00BF6912">
        <w:rPr>
          <w:rFonts w:ascii="Times New Roman" w:hAnsi="Times New Roman"/>
          <w:sz w:val="24"/>
          <w:szCs w:val="24"/>
          <w:lang w:eastAsia="tr-TR"/>
        </w:rPr>
        <w:t>Higher deficit policies may, howeve</w:t>
      </w:r>
      <w:r>
        <w:rPr>
          <w:rFonts w:ascii="Times New Roman" w:hAnsi="Times New Roman"/>
          <w:sz w:val="24"/>
          <w:szCs w:val="24"/>
          <w:lang w:eastAsia="tr-TR"/>
        </w:rPr>
        <w:t>r</w:t>
      </w:r>
      <w:r w:rsidRPr="00BF6912">
        <w:rPr>
          <w:rFonts w:ascii="Times New Roman" w:hAnsi="Times New Roman"/>
          <w:sz w:val="24"/>
          <w:szCs w:val="24"/>
          <w:lang w:eastAsia="tr-TR"/>
        </w:rPr>
        <w:t xml:space="preserve"> lead to higher inflation even in the absence of monetization by Central banks</w:t>
      </w:r>
      <w:r>
        <w:rPr>
          <w:rFonts w:ascii="Times New Roman" w:hAnsi="Times New Roman"/>
          <w:sz w:val="24"/>
          <w:szCs w:val="24"/>
          <w:lang w:eastAsia="tr-TR"/>
        </w:rPr>
        <w:t xml:space="preserve">. </w:t>
      </w:r>
    </w:p>
    <w:p w14:paraId="1135970E" w14:textId="77777777" w:rsidR="00000A82" w:rsidRDefault="00000A82" w:rsidP="00000A82">
      <w:pPr>
        <w:pStyle w:val="ListeParagraf"/>
        <w:spacing w:line="360" w:lineRule="auto"/>
        <w:ind w:left="0"/>
        <w:jc w:val="both"/>
        <w:rPr>
          <w:rFonts w:ascii="Times New Roman" w:hAnsi="Times New Roman"/>
          <w:sz w:val="24"/>
          <w:szCs w:val="24"/>
          <w:lang w:eastAsia="tr-TR"/>
        </w:rPr>
      </w:pPr>
      <w:r w:rsidRPr="00BF6912">
        <w:rPr>
          <w:rFonts w:ascii="Times New Roman" w:hAnsi="Times New Roman"/>
          <w:sz w:val="24"/>
          <w:szCs w:val="24"/>
          <w:lang w:eastAsia="tr-TR"/>
        </w:rPr>
        <w:t xml:space="preserve">The governments borrowing requirement will increase the net credit demands in the economy, drive up the interest rates and crowd out private </w:t>
      </w:r>
      <w:r w:rsidRPr="00F13240">
        <w:rPr>
          <w:rFonts w:ascii="Times New Roman" w:hAnsi="Times New Roman"/>
          <w:sz w:val="24"/>
          <w:szCs w:val="24"/>
          <w:lang w:eastAsia="tr-TR"/>
        </w:rPr>
        <w:t>investment.</w:t>
      </w:r>
    </w:p>
    <w:p w14:paraId="4FF0BB1E" w14:textId="77777777" w:rsidR="00000A82" w:rsidRDefault="00000A82" w:rsidP="00000A82">
      <w:pPr>
        <w:pStyle w:val="ListeParagraf"/>
        <w:spacing w:line="360" w:lineRule="auto"/>
        <w:ind w:left="0"/>
        <w:jc w:val="both"/>
        <w:rPr>
          <w:rFonts w:ascii="Times New Roman" w:hAnsi="Times New Roman"/>
          <w:sz w:val="24"/>
          <w:szCs w:val="24"/>
          <w:shd w:val="clear" w:color="auto" w:fill="FFFFFF"/>
        </w:rPr>
      </w:pPr>
      <w:r w:rsidRPr="00F13240">
        <w:rPr>
          <w:rFonts w:ascii="Times New Roman" w:hAnsi="Times New Roman"/>
          <w:sz w:val="24"/>
          <w:szCs w:val="24"/>
          <w:shd w:val="clear" w:color="auto" w:fill="FFFFFF"/>
        </w:rPr>
        <w:t>A budget deficit has to be financed, the issue of new</w:t>
      </w:r>
      <w:r w:rsidRPr="00F13240">
        <w:rPr>
          <w:rStyle w:val="apple-converted-space"/>
          <w:rFonts w:ascii="Times New Roman" w:hAnsi="Times New Roman"/>
          <w:sz w:val="24"/>
          <w:szCs w:val="24"/>
          <w:shd w:val="clear" w:color="auto" w:fill="FFFFFF"/>
        </w:rPr>
        <w:t> </w:t>
      </w:r>
      <w:r w:rsidRPr="00F13240">
        <w:rPr>
          <w:rFonts w:ascii="Times New Roman" w:hAnsi="Times New Roman"/>
          <w:sz w:val="24"/>
          <w:szCs w:val="24"/>
          <w:shd w:val="clear" w:color="auto" w:fill="FFFFFF"/>
        </w:rPr>
        <w:t xml:space="preserve">government debt </w:t>
      </w:r>
      <w:r>
        <w:rPr>
          <w:rFonts w:ascii="Times New Roman" w:hAnsi="Times New Roman"/>
          <w:sz w:val="24"/>
          <w:szCs w:val="24"/>
          <w:shd w:val="clear" w:color="auto" w:fill="FFFFFF"/>
        </w:rPr>
        <w:t xml:space="preserve">bonds </w:t>
      </w:r>
      <w:r w:rsidRPr="00F13240">
        <w:rPr>
          <w:rFonts w:ascii="Times New Roman" w:hAnsi="Times New Roman"/>
          <w:sz w:val="24"/>
          <w:szCs w:val="24"/>
          <w:shd w:val="clear" w:color="auto" w:fill="FFFFFF"/>
        </w:rPr>
        <w:t xml:space="preserve">to domestic or overseas investors can do this. But government may have to offer higher interest rates to attract buyers of government debt. </w:t>
      </w:r>
    </w:p>
    <w:p w14:paraId="61474F3B" w14:textId="77777777" w:rsidR="00000A82" w:rsidRPr="00F13240" w:rsidRDefault="00000A82" w:rsidP="00000A82">
      <w:pPr>
        <w:pStyle w:val="ListeParagraf"/>
        <w:spacing w:line="360" w:lineRule="auto"/>
        <w:ind w:left="0"/>
        <w:jc w:val="both"/>
        <w:rPr>
          <w:rFonts w:ascii="Times New Roman" w:hAnsi="Times New Roman"/>
          <w:sz w:val="24"/>
          <w:szCs w:val="24"/>
          <w:lang w:eastAsia="tr-TR"/>
        </w:rPr>
      </w:pPr>
      <w:r w:rsidRPr="00F13240">
        <w:rPr>
          <w:rFonts w:ascii="Times New Roman" w:hAnsi="Times New Roman"/>
          <w:sz w:val="24"/>
          <w:szCs w:val="24"/>
          <w:shd w:val="clear" w:color="auto" w:fill="FFFFFF"/>
        </w:rPr>
        <w:t xml:space="preserve">In the long run, </w:t>
      </w:r>
      <w:r w:rsidRPr="00B85E08">
        <w:rPr>
          <w:rFonts w:ascii="Times New Roman" w:hAnsi="Times New Roman"/>
          <w:b/>
          <w:sz w:val="24"/>
          <w:szCs w:val="24"/>
          <w:shd w:val="clear" w:color="auto" w:fill="FFFFFF"/>
        </w:rPr>
        <w:t>higher government borrowing</w:t>
      </w:r>
      <w:r w:rsidRPr="00F13240">
        <w:rPr>
          <w:rFonts w:ascii="Times New Roman" w:hAnsi="Times New Roman"/>
          <w:sz w:val="24"/>
          <w:szCs w:val="24"/>
          <w:shd w:val="clear" w:color="auto" w:fill="FFFFFF"/>
        </w:rPr>
        <w:t xml:space="preserve"> today may mean that</w:t>
      </w:r>
      <w:r w:rsidRPr="00F13240">
        <w:rPr>
          <w:rStyle w:val="apple-converted-space"/>
          <w:rFonts w:ascii="Times New Roman" w:hAnsi="Times New Roman"/>
          <w:sz w:val="24"/>
          <w:szCs w:val="24"/>
          <w:shd w:val="clear" w:color="auto" w:fill="FFFFFF"/>
        </w:rPr>
        <w:t> </w:t>
      </w:r>
      <w:r w:rsidRPr="00F13240">
        <w:rPr>
          <w:rFonts w:ascii="Times New Roman" w:hAnsi="Times New Roman"/>
          <w:sz w:val="24"/>
          <w:szCs w:val="24"/>
          <w:shd w:val="clear" w:color="auto" w:fill="FFFFFF"/>
          <w:lang w:val="en-US"/>
        </w:rPr>
        <w:t>taxes will  have to rise in the future</w:t>
      </w:r>
      <w:r w:rsidRPr="00F13240">
        <w:rPr>
          <w:rStyle w:val="apple-converted-space"/>
          <w:rFonts w:ascii="Times New Roman" w:hAnsi="Times New Roman"/>
          <w:sz w:val="24"/>
          <w:szCs w:val="24"/>
          <w:shd w:val="clear" w:color="auto" w:fill="FFFFFF"/>
          <w:lang w:val="en-US"/>
        </w:rPr>
        <w:t> </w:t>
      </w:r>
      <w:r w:rsidRPr="00F13240">
        <w:rPr>
          <w:rFonts w:ascii="Times New Roman" w:hAnsi="Times New Roman"/>
          <w:sz w:val="24"/>
          <w:szCs w:val="24"/>
          <w:shd w:val="clear" w:color="auto" w:fill="FFFFFF"/>
        </w:rPr>
        <w:t>and this would put a squeeze on spending by private sector businesses and millions of households.</w:t>
      </w:r>
    </w:p>
    <w:p w14:paraId="07B76267" w14:textId="77777777" w:rsidR="00000A82" w:rsidRDefault="00000A82" w:rsidP="00000A82">
      <w:pPr>
        <w:pStyle w:val="ListeParagraf"/>
        <w:spacing w:line="360" w:lineRule="auto"/>
        <w:ind w:left="0"/>
        <w:jc w:val="both"/>
        <w:rPr>
          <w:rFonts w:ascii="Times New Roman" w:hAnsi="Times New Roman"/>
          <w:color w:val="C00000"/>
          <w:sz w:val="24"/>
          <w:szCs w:val="24"/>
          <w:lang w:eastAsia="tr-TR"/>
        </w:rPr>
      </w:pPr>
      <w:r w:rsidRPr="00BA3953">
        <w:rPr>
          <w:rFonts w:ascii="Times New Roman" w:hAnsi="Times New Roman"/>
          <w:color w:val="C00000"/>
          <w:sz w:val="24"/>
          <w:szCs w:val="24"/>
          <w:lang w:eastAsia="tr-TR"/>
        </w:rPr>
        <w:t xml:space="preserve">Furthermore, many researchers theorize that </w:t>
      </w:r>
      <w:r w:rsidRPr="00BA3953">
        <w:rPr>
          <w:rFonts w:ascii="Times New Roman" w:hAnsi="Times New Roman"/>
          <w:b/>
          <w:color w:val="C00000"/>
          <w:sz w:val="24"/>
          <w:szCs w:val="24"/>
          <w:lang w:eastAsia="tr-TR"/>
        </w:rPr>
        <w:t>money printing</w:t>
      </w:r>
      <w:r w:rsidRPr="00BA3953">
        <w:rPr>
          <w:rFonts w:ascii="Times New Roman" w:hAnsi="Times New Roman"/>
          <w:color w:val="C00000"/>
          <w:sz w:val="24"/>
          <w:szCs w:val="24"/>
          <w:lang w:eastAsia="tr-TR"/>
        </w:rPr>
        <w:t xml:space="preserve"> and </w:t>
      </w:r>
      <w:r w:rsidRPr="00BA3953">
        <w:rPr>
          <w:rFonts w:ascii="Times New Roman" w:hAnsi="Times New Roman"/>
          <w:b/>
          <w:color w:val="C00000"/>
          <w:sz w:val="24"/>
          <w:szCs w:val="24"/>
          <w:lang w:eastAsia="tr-TR"/>
        </w:rPr>
        <w:t>domestic market borrowings</w:t>
      </w:r>
      <w:r w:rsidRPr="00BA3953">
        <w:rPr>
          <w:rFonts w:ascii="Times New Roman" w:hAnsi="Times New Roman"/>
          <w:color w:val="C00000"/>
          <w:sz w:val="24"/>
          <w:szCs w:val="24"/>
          <w:lang w:eastAsia="tr-TR"/>
        </w:rPr>
        <w:t xml:space="preserve"> are positively related to inflation. </w:t>
      </w:r>
    </w:p>
    <w:p w14:paraId="2146C656" w14:textId="77777777" w:rsidR="00000A82" w:rsidRDefault="00000A82" w:rsidP="00000A82">
      <w:pPr>
        <w:pStyle w:val="ListeParagraf"/>
        <w:spacing w:line="360" w:lineRule="auto"/>
        <w:ind w:left="0"/>
        <w:jc w:val="both"/>
        <w:rPr>
          <w:rFonts w:ascii="Times New Roman" w:hAnsi="Times New Roman"/>
          <w:color w:val="C00000"/>
          <w:sz w:val="24"/>
          <w:szCs w:val="24"/>
          <w:lang w:eastAsia="tr-TR"/>
        </w:rPr>
      </w:pPr>
    </w:p>
    <w:p w14:paraId="33339E92" w14:textId="77777777" w:rsidR="00000A82" w:rsidRDefault="00000A82" w:rsidP="00000A82">
      <w:pPr>
        <w:pStyle w:val="ListeParagraf"/>
        <w:spacing w:line="360" w:lineRule="auto"/>
        <w:ind w:left="0"/>
        <w:jc w:val="both"/>
        <w:rPr>
          <w:rFonts w:ascii="Times New Roman" w:hAnsi="Times New Roman"/>
          <w:color w:val="C00000"/>
          <w:sz w:val="24"/>
          <w:szCs w:val="24"/>
          <w:lang w:eastAsia="tr-TR"/>
        </w:rPr>
      </w:pPr>
    </w:p>
    <w:p w14:paraId="5E570BE6" w14:textId="77777777" w:rsidR="00000A82" w:rsidRDefault="00000A82" w:rsidP="00000A82">
      <w:pPr>
        <w:pStyle w:val="ListeParagraf"/>
        <w:spacing w:line="360" w:lineRule="auto"/>
        <w:ind w:left="0"/>
        <w:jc w:val="both"/>
        <w:rPr>
          <w:rFonts w:ascii="Times New Roman" w:hAnsi="Times New Roman"/>
          <w:color w:val="C00000"/>
          <w:sz w:val="24"/>
          <w:szCs w:val="24"/>
          <w:lang w:eastAsia="tr-TR"/>
        </w:rPr>
      </w:pPr>
    </w:p>
    <w:p w14:paraId="4C704D9F" w14:textId="77777777" w:rsidR="00000A82" w:rsidRDefault="00000A82" w:rsidP="00000A82">
      <w:pPr>
        <w:pStyle w:val="ListeParagraf"/>
        <w:spacing w:line="360" w:lineRule="auto"/>
        <w:ind w:left="0"/>
        <w:jc w:val="both"/>
        <w:rPr>
          <w:rFonts w:ascii="Times New Roman" w:hAnsi="Times New Roman"/>
          <w:color w:val="C00000"/>
          <w:sz w:val="24"/>
          <w:szCs w:val="24"/>
          <w:lang w:eastAsia="tr-TR"/>
        </w:rPr>
      </w:pPr>
    </w:p>
    <w:p w14:paraId="6DCC6C75" w14:textId="77777777" w:rsidR="008B7046" w:rsidRDefault="008B7046" w:rsidP="00000A82">
      <w:pPr>
        <w:pStyle w:val="ListeParagraf"/>
        <w:spacing w:line="360" w:lineRule="auto"/>
        <w:ind w:left="0"/>
        <w:jc w:val="both"/>
        <w:rPr>
          <w:rFonts w:ascii="Times New Roman" w:hAnsi="Times New Roman"/>
          <w:color w:val="C00000"/>
          <w:sz w:val="24"/>
          <w:szCs w:val="24"/>
          <w:lang w:eastAsia="tr-TR"/>
        </w:rPr>
      </w:pPr>
    </w:p>
    <w:p w14:paraId="5669AF47" w14:textId="77777777" w:rsidR="008B7046" w:rsidRDefault="008B7046" w:rsidP="00000A82">
      <w:pPr>
        <w:pStyle w:val="ListeParagraf"/>
        <w:spacing w:line="360" w:lineRule="auto"/>
        <w:ind w:left="0"/>
        <w:jc w:val="both"/>
        <w:rPr>
          <w:rFonts w:ascii="Times New Roman" w:hAnsi="Times New Roman"/>
          <w:color w:val="C00000"/>
          <w:sz w:val="24"/>
          <w:szCs w:val="24"/>
          <w:lang w:eastAsia="tr-TR"/>
        </w:rPr>
      </w:pPr>
    </w:p>
    <w:p w14:paraId="0B5EA927" w14:textId="77777777" w:rsidR="00000A82" w:rsidRPr="00BA3953" w:rsidRDefault="00000A82" w:rsidP="00000A82">
      <w:pPr>
        <w:pStyle w:val="ListeParagraf"/>
        <w:spacing w:line="360" w:lineRule="auto"/>
        <w:ind w:left="0"/>
        <w:jc w:val="both"/>
        <w:rPr>
          <w:rFonts w:ascii="Times New Roman" w:hAnsi="Times New Roman"/>
          <w:color w:val="C00000"/>
          <w:sz w:val="24"/>
          <w:szCs w:val="24"/>
          <w:lang w:eastAsia="tr-TR"/>
        </w:rPr>
      </w:pPr>
    </w:p>
    <w:p w14:paraId="498BEF38" w14:textId="77777777" w:rsidR="00000A82" w:rsidRDefault="00000A82" w:rsidP="00000A82">
      <w:pPr>
        <w:pStyle w:val="ListeParagraf"/>
        <w:spacing w:line="360" w:lineRule="auto"/>
        <w:ind w:left="0"/>
        <w:jc w:val="both"/>
        <w:rPr>
          <w:rFonts w:ascii="Times New Roman" w:hAnsi="Times New Roman"/>
          <w:sz w:val="24"/>
          <w:szCs w:val="24"/>
          <w:lang w:eastAsia="tr-TR"/>
        </w:rPr>
      </w:pPr>
      <w:r>
        <w:rPr>
          <w:rFonts w:ascii="Times New Roman" w:hAnsi="Times New Roman"/>
          <w:noProof/>
          <w:sz w:val="24"/>
          <w:szCs w:val="24"/>
          <w:lang w:eastAsia="tr-TR"/>
        </w:rPr>
        <w:lastRenderedPageBreak/>
        <w:drawing>
          <wp:inline distT="0" distB="0" distL="0" distR="0" wp14:anchorId="725B9859" wp14:editId="3EF093A1">
            <wp:extent cx="4114038" cy="1098648"/>
            <wp:effectExtent l="19050" t="0" r="762"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2" cstate="print"/>
                    <a:srcRect/>
                    <a:stretch>
                      <a:fillRect/>
                    </a:stretch>
                  </pic:blipFill>
                  <pic:spPr bwMode="auto">
                    <a:xfrm>
                      <a:off x="0" y="0"/>
                      <a:ext cx="4115613" cy="1099069"/>
                    </a:xfrm>
                    <a:prstGeom prst="rect">
                      <a:avLst/>
                    </a:prstGeom>
                    <a:noFill/>
                    <a:ln w="9525">
                      <a:noFill/>
                      <a:miter lim="800000"/>
                      <a:headEnd/>
                      <a:tailEnd/>
                    </a:ln>
                  </pic:spPr>
                </pic:pic>
              </a:graphicData>
            </a:graphic>
          </wp:inline>
        </w:drawing>
      </w:r>
    </w:p>
    <w:p w14:paraId="18651E13" w14:textId="77777777" w:rsidR="00000A82" w:rsidRDefault="00000A82" w:rsidP="00000A82">
      <w:pPr>
        <w:pStyle w:val="ListeParagraf"/>
        <w:spacing w:line="360" w:lineRule="auto"/>
        <w:ind w:left="0"/>
        <w:jc w:val="both"/>
        <w:rPr>
          <w:rFonts w:ascii="Times New Roman" w:hAnsi="Times New Roman"/>
          <w:sz w:val="24"/>
          <w:szCs w:val="24"/>
          <w:lang w:eastAsia="tr-TR"/>
        </w:rPr>
      </w:pPr>
    </w:p>
    <w:p w14:paraId="7A3F7380" w14:textId="77777777" w:rsidR="00000A82" w:rsidRDefault="00000A82" w:rsidP="00000A82">
      <w:pPr>
        <w:pStyle w:val="ListeParagraf"/>
        <w:ind w:left="0"/>
        <w:rPr>
          <w:b/>
          <w:color w:val="FF0000"/>
          <w:sz w:val="32"/>
          <w:szCs w:val="32"/>
        </w:rPr>
      </w:pPr>
      <w:r>
        <w:rPr>
          <w:noProof/>
          <w:lang w:eastAsia="tr-TR"/>
        </w:rPr>
        <w:drawing>
          <wp:inline distT="0" distB="0" distL="0" distR="0" wp14:anchorId="2E5C66B9" wp14:editId="29DD9BE1">
            <wp:extent cx="6314033" cy="3708806"/>
            <wp:effectExtent l="19050" t="0" r="0" b="0"/>
            <wp:docPr id="920"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6317848" cy="3711047"/>
                    </a:xfrm>
                    <a:prstGeom prst="rect">
                      <a:avLst/>
                    </a:prstGeom>
                  </pic:spPr>
                </pic:pic>
              </a:graphicData>
            </a:graphic>
          </wp:inline>
        </w:drawing>
      </w:r>
    </w:p>
    <w:p w14:paraId="6F3EE2F8" w14:textId="77777777" w:rsidR="00000A82" w:rsidRDefault="00000A82" w:rsidP="00000A82">
      <w:pPr>
        <w:pStyle w:val="ListeParagraf"/>
        <w:ind w:left="0"/>
        <w:rPr>
          <w:b/>
          <w:color w:val="FF0000"/>
          <w:sz w:val="32"/>
          <w:szCs w:val="32"/>
        </w:rPr>
      </w:pPr>
    </w:p>
    <w:p w14:paraId="5A962C78" w14:textId="77777777" w:rsidR="00000A82" w:rsidRDefault="00000A82" w:rsidP="00000A82">
      <w:pPr>
        <w:pStyle w:val="ListeParagraf"/>
        <w:ind w:left="0"/>
        <w:rPr>
          <w:b/>
          <w:color w:val="FF0000"/>
          <w:sz w:val="32"/>
          <w:szCs w:val="32"/>
        </w:rPr>
      </w:pPr>
      <w:r>
        <w:rPr>
          <w:noProof/>
          <w:lang w:eastAsia="tr-TR"/>
        </w:rPr>
        <w:drawing>
          <wp:inline distT="0" distB="0" distL="0" distR="0" wp14:anchorId="35B1C3F5" wp14:editId="7FB750D6">
            <wp:extent cx="6458874" cy="2150669"/>
            <wp:effectExtent l="19050" t="0" r="0" b="0"/>
            <wp:docPr id="921"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6462777" cy="2151969"/>
                    </a:xfrm>
                    <a:prstGeom prst="rect">
                      <a:avLst/>
                    </a:prstGeom>
                  </pic:spPr>
                </pic:pic>
              </a:graphicData>
            </a:graphic>
          </wp:inline>
        </w:drawing>
      </w:r>
    </w:p>
    <w:p w14:paraId="4E34D27B" w14:textId="77777777" w:rsidR="00000A82" w:rsidRDefault="00000A82" w:rsidP="00000A82">
      <w:pPr>
        <w:pStyle w:val="ListeParagraf"/>
        <w:ind w:left="0"/>
        <w:rPr>
          <w:b/>
          <w:color w:val="FF0000"/>
          <w:sz w:val="32"/>
          <w:szCs w:val="32"/>
        </w:rPr>
      </w:pPr>
    </w:p>
    <w:p w14:paraId="5B7B9F2F" w14:textId="77777777" w:rsidR="00000A82" w:rsidRDefault="00000A82" w:rsidP="00000A82">
      <w:pPr>
        <w:pStyle w:val="ListeParagraf"/>
        <w:ind w:left="0"/>
        <w:rPr>
          <w:b/>
          <w:color w:val="FF0000"/>
          <w:sz w:val="32"/>
          <w:szCs w:val="32"/>
        </w:rPr>
      </w:pPr>
    </w:p>
    <w:p w14:paraId="2F760A7D" w14:textId="77777777" w:rsidR="008B7046" w:rsidRDefault="008B7046" w:rsidP="00000A82">
      <w:pPr>
        <w:pStyle w:val="ListeParagraf"/>
        <w:ind w:left="0"/>
        <w:rPr>
          <w:b/>
          <w:color w:val="FF0000"/>
          <w:sz w:val="32"/>
          <w:szCs w:val="32"/>
        </w:rPr>
      </w:pPr>
    </w:p>
    <w:p w14:paraId="3096BA7F" w14:textId="77777777" w:rsidR="00000A82" w:rsidRDefault="00000A82" w:rsidP="00000A82">
      <w:pPr>
        <w:pStyle w:val="ListeParagraf"/>
        <w:ind w:left="0"/>
        <w:rPr>
          <w:b/>
          <w:color w:val="FF0000"/>
          <w:sz w:val="32"/>
          <w:szCs w:val="32"/>
        </w:rPr>
      </w:pPr>
      <w:r>
        <w:rPr>
          <w:b/>
          <w:noProof/>
          <w:color w:val="FF0000"/>
          <w:sz w:val="32"/>
          <w:szCs w:val="32"/>
          <w:lang w:eastAsia="tr-TR"/>
        </w:rPr>
        <w:lastRenderedPageBreak/>
        <w:drawing>
          <wp:anchor distT="0" distB="0" distL="114300" distR="114300" simplePos="0" relativeHeight="251663360" behindDoc="0" locked="0" layoutInCell="1" allowOverlap="1" wp14:anchorId="36A522D8" wp14:editId="7836911B">
            <wp:simplePos x="0" y="0"/>
            <wp:positionH relativeFrom="margin">
              <wp:posOffset>3851910</wp:posOffset>
            </wp:positionH>
            <wp:positionV relativeFrom="margin">
              <wp:posOffset>87630</wp:posOffset>
            </wp:positionV>
            <wp:extent cx="2242185" cy="1623695"/>
            <wp:effectExtent l="19050" t="0" r="5715" b="0"/>
            <wp:wrapSquare wrapText="bothSides"/>
            <wp:docPr id="9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cstate="print"/>
                    <a:srcRect/>
                    <a:stretch>
                      <a:fillRect/>
                    </a:stretch>
                  </pic:blipFill>
                  <pic:spPr bwMode="auto">
                    <a:xfrm>
                      <a:off x="0" y="0"/>
                      <a:ext cx="2242185" cy="1623695"/>
                    </a:xfrm>
                    <a:prstGeom prst="rect">
                      <a:avLst/>
                    </a:prstGeom>
                    <a:noFill/>
                    <a:ln w="9525">
                      <a:noFill/>
                      <a:miter lim="800000"/>
                      <a:headEnd/>
                      <a:tailEnd/>
                    </a:ln>
                  </pic:spPr>
                </pic:pic>
              </a:graphicData>
            </a:graphic>
          </wp:anchor>
        </w:drawing>
      </w:r>
      <w:r w:rsidRPr="00752DC3">
        <w:rPr>
          <w:b/>
          <w:color w:val="FF0000"/>
          <w:sz w:val="32"/>
          <w:szCs w:val="32"/>
        </w:rPr>
        <w:t>Exchange Rate Pass Through</w:t>
      </w:r>
      <w:r w:rsidRPr="00D538F5">
        <w:rPr>
          <w:b/>
          <w:color w:val="FF0000"/>
          <w:sz w:val="32"/>
          <w:szCs w:val="32"/>
        </w:rPr>
        <w:t xml:space="preserve"> </w:t>
      </w:r>
    </w:p>
    <w:p w14:paraId="217D6D9C" w14:textId="77777777" w:rsidR="00000A82" w:rsidRPr="0027472E" w:rsidRDefault="00000A82" w:rsidP="00000A82">
      <w:pPr>
        <w:autoSpaceDE w:val="0"/>
        <w:autoSpaceDN w:val="0"/>
        <w:adjustRightInd w:val="0"/>
        <w:spacing w:after="0" w:line="360" w:lineRule="auto"/>
        <w:rPr>
          <w:rFonts w:ascii="Times New Roman" w:hAnsi="Times New Roman"/>
          <w:color w:val="1F497D" w:themeColor="text2"/>
          <w:sz w:val="28"/>
          <w:szCs w:val="28"/>
          <w:lang w:eastAsia="tr-TR"/>
        </w:rPr>
      </w:pPr>
      <w:r w:rsidRPr="0027472E">
        <w:rPr>
          <w:rFonts w:ascii="Times New Roman" w:hAnsi="Times New Roman"/>
          <w:color w:val="1F497D" w:themeColor="text2"/>
          <w:sz w:val="28"/>
          <w:szCs w:val="28"/>
          <w:lang w:eastAsia="tr-TR"/>
        </w:rPr>
        <w:t>Exchange rate pass-through also refers to the effects of exchange rates on domestic inflation</w:t>
      </w:r>
    </w:p>
    <w:p w14:paraId="63E2BA7C" w14:textId="77777777" w:rsidR="00000A82" w:rsidRDefault="00000A82" w:rsidP="00000A82">
      <w:pPr>
        <w:autoSpaceDE w:val="0"/>
        <w:autoSpaceDN w:val="0"/>
        <w:adjustRightInd w:val="0"/>
        <w:spacing w:after="0" w:line="360" w:lineRule="auto"/>
        <w:rPr>
          <w:rFonts w:ascii="TimesNewRomanPSMT" w:hAnsi="TimesNewRomanPSMT" w:cs="TimesNewRomanPSMT"/>
          <w:sz w:val="24"/>
          <w:szCs w:val="24"/>
          <w:lang w:eastAsia="tr-TR"/>
        </w:rPr>
      </w:pPr>
    </w:p>
    <w:p w14:paraId="0C190576" w14:textId="77777777" w:rsidR="00000A82" w:rsidRDefault="00000A82" w:rsidP="00000A82">
      <w:pPr>
        <w:autoSpaceDE w:val="0"/>
        <w:autoSpaceDN w:val="0"/>
        <w:adjustRightInd w:val="0"/>
        <w:spacing w:after="0" w:line="360" w:lineRule="auto"/>
        <w:rPr>
          <w:rFonts w:ascii="TimesNewRomanPSMT" w:hAnsi="TimesNewRomanPSMT" w:cs="TimesNewRomanPSMT"/>
          <w:sz w:val="24"/>
          <w:szCs w:val="24"/>
          <w:lang w:eastAsia="tr-TR"/>
        </w:rPr>
      </w:pPr>
      <w:r>
        <w:rPr>
          <w:rFonts w:ascii="TimesNewRomanPSMT" w:hAnsi="TimesNewRomanPSMT" w:cs="TimesNewRomanPSMT"/>
          <w:sz w:val="24"/>
          <w:szCs w:val="24"/>
          <w:lang w:eastAsia="tr-TR"/>
        </w:rPr>
        <w:t xml:space="preserve">In an open economy one can talk about basically three transmission channels from exchange rates to prices: </w:t>
      </w:r>
    </w:p>
    <w:p w14:paraId="36F32E40" w14:textId="77777777" w:rsidR="00000A82" w:rsidRPr="0027472E" w:rsidRDefault="00000A82" w:rsidP="00000A82">
      <w:pPr>
        <w:pStyle w:val="ListeParagraf"/>
        <w:numPr>
          <w:ilvl w:val="0"/>
          <w:numId w:val="13"/>
        </w:numPr>
        <w:autoSpaceDE w:val="0"/>
        <w:autoSpaceDN w:val="0"/>
        <w:adjustRightInd w:val="0"/>
        <w:spacing w:after="0" w:line="360" w:lineRule="auto"/>
        <w:rPr>
          <w:rFonts w:ascii="TimesNewRomanPSMT" w:hAnsi="TimesNewRomanPSMT" w:cs="TimesNewRomanPSMT"/>
          <w:sz w:val="24"/>
          <w:szCs w:val="24"/>
          <w:lang w:eastAsia="tr-TR"/>
        </w:rPr>
      </w:pPr>
      <w:r w:rsidRPr="0027472E">
        <w:rPr>
          <w:rFonts w:ascii="TimesNewRomanPSMT" w:hAnsi="TimesNewRomanPSMT" w:cs="TimesNewRomanPSMT"/>
          <w:sz w:val="24"/>
          <w:szCs w:val="24"/>
          <w:lang w:eastAsia="tr-TR"/>
        </w:rPr>
        <w:t xml:space="preserve">Prices of traded final goods, </w:t>
      </w:r>
    </w:p>
    <w:p w14:paraId="2A421170" w14:textId="77777777" w:rsidR="00000A82" w:rsidRDefault="00000A82" w:rsidP="00000A82">
      <w:pPr>
        <w:pStyle w:val="ListeParagraf"/>
        <w:numPr>
          <w:ilvl w:val="0"/>
          <w:numId w:val="13"/>
        </w:numPr>
        <w:autoSpaceDE w:val="0"/>
        <w:autoSpaceDN w:val="0"/>
        <w:adjustRightInd w:val="0"/>
        <w:spacing w:after="0" w:line="360" w:lineRule="auto"/>
        <w:rPr>
          <w:rFonts w:ascii="TimesNewRomanPSMT" w:hAnsi="TimesNewRomanPSMT" w:cs="TimesNewRomanPSMT"/>
          <w:sz w:val="24"/>
          <w:szCs w:val="24"/>
          <w:lang w:eastAsia="tr-TR"/>
        </w:rPr>
      </w:pPr>
      <w:r w:rsidRPr="0027472E">
        <w:rPr>
          <w:rFonts w:ascii="TimesNewRomanPSMT" w:hAnsi="TimesNewRomanPSMT" w:cs="TimesNewRomanPSMT"/>
          <w:sz w:val="24"/>
          <w:szCs w:val="24"/>
          <w:lang w:eastAsia="tr-TR"/>
        </w:rPr>
        <w:t xml:space="preserve">Imported intermediate goods, </w:t>
      </w:r>
    </w:p>
    <w:p w14:paraId="43A3B467" w14:textId="77777777" w:rsidR="00000A82" w:rsidRDefault="00000A82" w:rsidP="00000A82">
      <w:pPr>
        <w:pStyle w:val="ListeParagraf"/>
        <w:numPr>
          <w:ilvl w:val="0"/>
          <w:numId w:val="13"/>
        </w:numPr>
        <w:autoSpaceDE w:val="0"/>
        <w:autoSpaceDN w:val="0"/>
        <w:adjustRightInd w:val="0"/>
        <w:spacing w:after="0" w:line="360" w:lineRule="auto"/>
        <w:rPr>
          <w:rFonts w:ascii="TimesNewRomanPSMT" w:hAnsi="TimesNewRomanPSMT" w:cs="TimesNewRomanPSMT"/>
          <w:sz w:val="24"/>
          <w:szCs w:val="24"/>
          <w:lang w:eastAsia="tr-TR"/>
        </w:rPr>
      </w:pPr>
      <w:r w:rsidRPr="0027472E">
        <w:rPr>
          <w:rFonts w:ascii="TimesNewRomanPSMT" w:hAnsi="TimesNewRomanPSMT" w:cs="TimesNewRomanPSMT"/>
          <w:sz w:val="24"/>
          <w:szCs w:val="24"/>
          <w:lang w:eastAsia="tr-TR"/>
        </w:rPr>
        <w:t>Impact on inflation expectations.</w:t>
      </w:r>
      <w:r w:rsidRPr="008A1239">
        <w:rPr>
          <w:noProof/>
          <w:lang w:eastAsia="tr-TR"/>
        </w:rPr>
        <w:t xml:space="preserve"> </w:t>
      </w:r>
    </w:p>
    <w:p w14:paraId="7A4CAE87" w14:textId="77777777" w:rsidR="00000A82" w:rsidRDefault="00000A82" w:rsidP="00000A82">
      <w:pPr>
        <w:autoSpaceDE w:val="0"/>
        <w:autoSpaceDN w:val="0"/>
        <w:adjustRightInd w:val="0"/>
        <w:spacing w:after="0" w:line="360" w:lineRule="auto"/>
        <w:rPr>
          <w:rFonts w:ascii="TimesNewRomanPSMT" w:hAnsi="TimesNewRomanPSMT" w:cs="TimesNewRomanPSMT"/>
          <w:sz w:val="24"/>
          <w:szCs w:val="24"/>
          <w:lang w:eastAsia="tr-TR"/>
        </w:rPr>
      </w:pPr>
      <w:r>
        <w:rPr>
          <w:rFonts w:ascii="TimesNewRomanPSMT" w:hAnsi="TimesNewRomanPSMT" w:cs="TimesNewRomanPSMT"/>
          <w:noProof/>
          <w:sz w:val="24"/>
          <w:szCs w:val="24"/>
          <w:lang w:eastAsia="tr-TR"/>
        </w:rPr>
        <w:drawing>
          <wp:anchor distT="0" distB="0" distL="114300" distR="114300" simplePos="0" relativeHeight="251666432" behindDoc="0" locked="0" layoutInCell="1" allowOverlap="1" wp14:anchorId="6069B470" wp14:editId="523C21CD">
            <wp:simplePos x="0" y="0"/>
            <wp:positionH relativeFrom="margin">
              <wp:posOffset>4444365</wp:posOffset>
            </wp:positionH>
            <wp:positionV relativeFrom="margin">
              <wp:posOffset>2837815</wp:posOffset>
            </wp:positionV>
            <wp:extent cx="1931670" cy="2282190"/>
            <wp:effectExtent l="19050" t="0" r="0" b="0"/>
            <wp:wrapSquare wrapText="bothSides"/>
            <wp:docPr id="9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6" cstate="print"/>
                    <a:srcRect/>
                    <a:stretch>
                      <a:fillRect/>
                    </a:stretch>
                  </pic:blipFill>
                  <pic:spPr bwMode="auto">
                    <a:xfrm>
                      <a:off x="0" y="0"/>
                      <a:ext cx="1931670" cy="2282190"/>
                    </a:xfrm>
                    <a:prstGeom prst="rect">
                      <a:avLst/>
                    </a:prstGeom>
                    <a:noFill/>
                    <a:ln w="9525">
                      <a:noFill/>
                      <a:miter lim="800000"/>
                      <a:headEnd/>
                      <a:tailEnd/>
                    </a:ln>
                  </pic:spPr>
                </pic:pic>
              </a:graphicData>
            </a:graphic>
          </wp:anchor>
        </w:drawing>
      </w:r>
    </w:p>
    <w:p w14:paraId="6AD06C73" w14:textId="77777777" w:rsidR="00000A82" w:rsidRDefault="00000A82" w:rsidP="00000A82">
      <w:pPr>
        <w:autoSpaceDE w:val="0"/>
        <w:autoSpaceDN w:val="0"/>
        <w:adjustRightInd w:val="0"/>
        <w:spacing w:after="0" w:line="360" w:lineRule="auto"/>
        <w:jc w:val="both"/>
        <w:rPr>
          <w:rFonts w:ascii="TimesNewRomanPSMT" w:hAnsi="TimesNewRomanPSMT" w:cs="TimesNewRomanPSMT"/>
          <w:sz w:val="24"/>
          <w:szCs w:val="24"/>
          <w:lang w:eastAsia="tr-TR"/>
        </w:rPr>
      </w:pPr>
      <w:r>
        <w:rPr>
          <w:rFonts w:ascii="TimesNewRomanPSMT" w:hAnsi="TimesNewRomanPSMT" w:cs="TimesNewRomanPSMT"/>
          <w:sz w:val="24"/>
          <w:szCs w:val="24"/>
          <w:lang w:eastAsia="tr-TR"/>
        </w:rPr>
        <w:t xml:space="preserve">Prices of imported final goods are directly included in Consumer Price Index (CPI). Any fluctuation in the exchange rates affects the prices of the imported final goods which are directly included in CPI. Exchange rate changes are usually perceived as cost shocks for a foreign firm producing outside the destination country and selling in its export market. However, observations show that the firms may not choose to pass the cost shock fully into its selling prices. </w:t>
      </w:r>
    </w:p>
    <w:p w14:paraId="58DD57E9" w14:textId="77777777" w:rsidR="00000A82" w:rsidRDefault="00000A82" w:rsidP="00000A82">
      <w:pPr>
        <w:autoSpaceDE w:val="0"/>
        <w:autoSpaceDN w:val="0"/>
        <w:adjustRightInd w:val="0"/>
        <w:spacing w:after="0" w:line="360" w:lineRule="auto"/>
        <w:jc w:val="both"/>
        <w:rPr>
          <w:rFonts w:ascii="Times New Roman" w:hAnsi="Times New Roman"/>
          <w:color w:val="000000"/>
          <w:sz w:val="24"/>
          <w:szCs w:val="24"/>
          <w:lang w:eastAsia="tr-TR"/>
        </w:rPr>
      </w:pPr>
      <w:r>
        <w:rPr>
          <w:rFonts w:ascii="Times New Roman" w:hAnsi="Times New Roman"/>
          <w:color w:val="000000"/>
          <w:sz w:val="24"/>
          <w:szCs w:val="24"/>
          <w:lang w:eastAsia="tr-TR"/>
        </w:rPr>
        <w:t xml:space="preserve">Dornbusch (1987) has explained incomplete pass-through via models introducing the degree of market concentration; extent of product homogeneity and the relative market shares of domestic and foreign firms. He shows that if there is oligopolistic competition, and/or import and domestic goods are imperfect substitutes, exchange rate pass-through can be less than unity as firms strategically modify their pricing behavior and consumers change their pattern of consumption to increase or decrease imported goods. </w:t>
      </w:r>
    </w:p>
    <w:p w14:paraId="3E826148" w14:textId="77777777" w:rsidR="00000A82" w:rsidRPr="0027472E" w:rsidRDefault="00000A82" w:rsidP="00000A82">
      <w:pPr>
        <w:autoSpaceDE w:val="0"/>
        <w:autoSpaceDN w:val="0"/>
        <w:adjustRightInd w:val="0"/>
        <w:spacing w:after="0" w:line="360" w:lineRule="auto"/>
        <w:rPr>
          <w:rFonts w:ascii="TimesNewRomanPSMT" w:hAnsi="TimesNewRomanPSMT" w:cs="TimesNewRomanPSMT"/>
          <w:sz w:val="24"/>
          <w:szCs w:val="24"/>
          <w:lang w:eastAsia="tr-TR"/>
        </w:rPr>
      </w:pPr>
      <w:r>
        <w:rPr>
          <w:rFonts w:ascii="TimesNewRomanPSMT" w:hAnsi="TimesNewRomanPSMT" w:cs="TimesNewRomanPSMT"/>
          <w:noProof/>
          <w:sz w:val="24"/>
          <w:szCs w:val="24"/>
          <w:lang w:eastAsia="tr-TR"/>
        </w:rPr>
        <w:lastRenderedPageBreak/>
        <w:drawing>
          <wp:anchor distT="0" distB="0" distL="114300" distR="114300" simplePos="0" relativeHeight="251662336" behindDoc="0" locked="0" layoutInCell="1" allowOverlap="1" wp14:anchorId="67E98BA3" wp14:editId="3F8E6E23">
            <wp:simplePos x="0" y="0"/>
            <wp:positionH relativeFrom="margin">
              <wp:posOffset>-430530</wp:posOffset>
            </wp:positionH>
            <wp:positionV relativeFrom="margin">
              <wp:posOffset>-513715</wp:posOffset>
            </wp:positionV>
            <wp:extent cx="2146300" cy="1682115"/>
            <wp:effectExtent l="0" t="0" r="6350" b="0"/>
            <wp:wrapSquare wrapText="bothSides"/>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cstate="print"/>
                    <a:srcRect/>
                    <a:stretch>
                      <a:fillRect/>
                    </a:stretch>
                  </pic:blipFill>
                  <pic:spPr bwMode="auto">
                    <a:xfrm>
                      <a:off x="0" y="0"/>
                      <a:ext cx="2146300" cy="1682115"/>
                    </a:xfrm>
                    <a:prstGeom prst="rect">
                      <a:avLst/>
                    </a:prstGeom>
                    <a:noFill/>
                    <a:ln w="9525">
                      <a:noFill/>
                      <a:miter lim="800000"/>
                      <a:headEnd/>
                      <a:tailEnd/>
                    </a:ln>
                  </pic:spPr>
                </pic:pic>
              </a:graphicData>
            </a:graphic>
          </wp:anchor>
        </w:drawing>
      </w:r>
      <w:r>
        <w:rPr>
          <w:rFonts w:ascii="TimesNewRomanPSMT" w:hAnsi="TimesNewRomanPSMT" w:cs="TimesNewRomanPSMT"/>
          <w:noProof/>
          <w:sz w:val="24"/>
          <w:szCs w:val="24"/>
          <w:lang w:eastAsia="tr-TR"/>
        </w:rPr>
        <w:drawing>
          <wp:inline distT="0" distB="0" distL="0" distR="0" wp14:anchorId="3C39DE0B" wp14:editId="13082E3B">
            <wp:extent cx="5137182" cy="5237683"/>
            <wp:effectExtent l="19050" t="0" r="6318" b="0"/>
            <wp:docPr id="9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cstate="print"/>
                    <a:srcRect/>
                    <a:stretch>
                      <a:fillRect/>
                    </a:stretch>
                  </pic:blipFill>
                  <pic:spPr bwMode="auto">
                    <a:xfrm>
                      <a:off x="0" y="0"/>
                      <a:ext cx="5136983" cy="5237480"/>
                    </a:xfrm>
                    <a:prstGeom prst="rect">
                      <a:avLst/>
                    </a:prstGeom>
                    <a:noFill/>
                    <a:ln w="9525">
                      <a:noFill/>
                      <a:miter lim="800000"/>
                      <a:headEnd/>
                      <a:tailEnd/>
                    </a:ln>
                  </pic:spPr>
                </pic:pic>
              </a:graphicData>
            </a:graphic>
          </wp:inline>
        </w:drawing>
      </w:r>
    </w:p>
    <w:p w14:paraId="2ADAE69E" w14:textId="77777777" w:rsidR="00000A82" w:rsidRDefault="00000A82" w:rsidP="00000A82">
      <w:pPr>
        <w:pStyle w:val="ListeParagraf"/>
        <w:autoSpaceDE w:val="0"/>
        <w:autoSpaceDN w:val="0"/>
        <w:adjustRightInd w:val="0"/>
        <w:spacing w:after="0" w:line="360" w:lineRule="auto"/>
        <w:ind w:left="1080"/>
        <w:rPr>
          <w:rFonts w:ascii="TimesNewRomanPSMT" w:hAnsi="TimesNewRomanPSMT" w:cs="TimesNewRomanPSMT"/>
          <w:sz w:val="24"/>
          <w:szCs w:val="24"/>
          <w:lang w:eastAsia="tr-TR"/>
        </w:rPr>
      </w:pPr>
    </w:p>
    <w:p w14:paraId="2ACDFE9C" w14:textId="77777777" w:rsidR="00000A82" w:rsidRPr="006714B4" w:rsidRDefault="00000A82" w:rsidP="00000A82">
      <w:pPr>
        <w:pStyle w:val="ListeParagraf"/>
        <w:autoSpaceDE w:val="0"/>
        <w:autoSpaceDN w:val="0"/>
        <w:adjustRightInd w:val="0"/>
        <w:spacing w:after="0" w:line="360" w:lineRule="auto"/>
        <w:ind w:left="1080"/>
        <w:jc w:val="both"/>
        <w:rPr>
          <w:rFonts w:ascii="Times New Roman" w:hAnsi="Times New Roman"/>
          <w:sz w:val="24"/>
          <w:szCs w:val="24"/>
          <w:lang w:eastAsia="tr-TR"/>
        </w:rPr>
      </w:pPr>
    </w:p>
    <w:p w14:paraId="3BAD7DE4" w14:textId="77777777" w:rsidR="00000A82" w:rsidRDefault="00000A82" w:rsidP="00000A82">
      <w:pPr>
        <w:autoSpaceDE w:val="0"/>
        <w:autoSpaceDN w:val="0"/>
        <w:adjustRightInd w:val="0"/>
        <w:spacing w:after="0" w:line="360" w:lineRule="auto"/>
        <w:jc w:val="both"/>
        <w:rPr>
          <w:rFonts w:ascii="Times New Roman" w:hAnsi="Times New Roman"/>
          <w:b/>
          <w:color w:val="000000"/>
          <w:sz w:val="24"/>
          <w:szCs w:val="24"/>
          <w:lang w:eastAsia="tr-TR"/>
        </w:rPr>
      </w:pPr>
      <w:r w:rsidRPr="006714B4">
        <w:rPr>
          <w:rFonts w:ascii="Times New Roman" w:hAnsi="Times New Roman"/>
          <w:color w:val="000000"/>
          <w:sz w:val="24"/>
          <w:szCs w:val="24"/>
          <w:lang w:eastAsia="tr-TR"/>
        </w:rPr>
        <w:t xml:space="preserve">The </w:t>
      </w:r>
      <w:r w:rsidRPr="006714B4">
        <w:rPr>
          <w:rFonts w:ascii="Times New Roman" w:hAnsi="Times New Roman"/>
          <w:i/>
          <w:iCs/>
          <w:color w:val="000000"/>
          <w:sz w:val="24"/>
          <w:szCs w:val="24"/>
          <w:lang w:eastAsia="tr-TR"/>
        </w:rPr>
        <w:t xml:space="preserve">indirect </w:t>
      </w:r>
      <w:r w:rsidRPr="006714B4">
        <w:rPr>
          <w:rFonts w:ascii="Times New Roman" w:hAnsi="Times New Roman"/>
          <w:color w:val="000000"/>
          <w:sz w:val="24"/>
          <w:szCs w:val="24"/>
          <w:lang w:eastAsia="tr-TR"/>
        </w:rPr>
        <w:t>channel of exchange rate pass-through arises because of the impact on aggregate</w:t>
      </w:r>
      <w:r>
        <w:rPr>
          <w:rFonts w:ascii="Times New Roman" w:hAnsi="Times New Roman"/>
          <w:color w:val="000000"/>
          <w:sz w:val="24"/>
          <w:szCs w:val="24"/>
          <w:lang w:eastAsia="tr-TR"/>
        </w:rPr>
        <w:t xml:space="preserve"> </w:t>
      </w:r>
      <w:r w:rsidRPr="006714B4">
        <w:rPr>
          <w:rFonts w:ascii="Times New Roman" w:hAnsi="Times New Roman"/>
          <w:color w:val="000000"/>
          <w:sz w:val="24"/>
          <w:szCs w:val="24"/>
          <w:lang w:eastAsia="tr-TR"/>
        </w:rPr>
        <w:t>demand</w:t>
      </w:r>
      <w:r w:rsidRPr="006714B4">
        <w:rPr>
          <w:rFonts w:ascii="Times New Roman" w:hAnsi="Times New Roman"/>
          <w:color w:val="0000FF"/>
          <w:sz w:val="24"/>
          <w:szCs w:val="24"/>
          <w:lang w:eastAsia="tr-TR"/>
        </w:rPr>
        <w:t xml:space="preserve">. </w:t>
      </w:r>
      <w:r w:rsidRPr="006714B4">
        <w:rPr>
          <w:rFonts w:ascii="Times New Roman" w:hAnsi="Times New Roman"/>
          <w:color w:val="000000"/>
          <w:sz w:val="24"/>
          <w:szCs w:val="24"/>
          <w:lang w:eastAsia="tr-TR"/>
        </w:rPr>
        <w:t xml:space="preserve">A </w:t>
      </w:r>
      <w:r w:rsidRPr="006714B4">
        <w:rPr>
          <w:rFonts w:ascii="Times New Roman" w:hAnsi="Times New Roman"/>
          <w:b/>
          <w:color w:val="000000"/>
          <w:sz w:val="24"/>
          <w:szCs w:val="24"/>
          <w:lang w:eastAsia="tr-TR"/>
        </w:rPr>
        <w:t>depreciation of the exchange rate makes domestic products relatively cheaper for</w:t>
      </w:r>
      <w:r>
        <w:rPr>
          <w:rFonts w:ascii="Times New Roman" w:hAnsi="Times New Roman"/>
          <w:b/>
          <w:color w:val="000000"/>
          <w:sz w:val="24"/>
          <w:szCs w:val="24"/>
          <w:lang w:eastAsia="tr-TR"/>
        </w:rPr>
        <w:t xml:space="preserve"> </w:t>
      </w:r>
      <w:r w:rsidRPr="006714B4">
        <w:rPr>
          <w:rFonts w:ascii="Times New Roman" w:hAnsi="Times New Roman"/>
          <w:b/>
          <w:color w:val="000000"/>
          <w:sz w:val="24"/>
          <w:szCs w:val="24"/>
          <w:lang w:eastAsia="tr-TR"/>
        </w:rPr>
        <w:t>foreign consumers</w:t>
      </w:r>
      <w:r w:rsidRPr="006714B4">
        <w:rPr>
          <w:rFonts w:ascii="Times New Roman" w:hAnsi="Times New Roman"/>
          <w:color w:val="000000"/>
          <w:sz w:val="24"/>
          <w:szCs w:val="24"/>
          <w:lang w:eastAsia="tr-TR"/>
        </w:rPr>
        <w:t xml:space="preserve">, </w:t>
      </w:r>
      <w:r w:rsidRPr="006714B4">
        <w:rPr>
          <w:rFonts w:ascii="Times New Roman" w:hAnsi="Times New Roman"/>
          <w:b/>
          <w:color w:val="000000"/>
          <w:sz w:val="24"/>
          <w:szCs w:val="24"/>
          <w:lang w:eastAsia="tr-TR"/>
        </w:rPr>
        <w:t>and as a consequence exports and aggregate demand will rise relative to</w:t>
      </w:r>
      <w:r>
        <w:rPr>
          <w:rFonts w:ascii="Times New Roman" w:hAnsi="Times New Roman"/>
          <w:b/>
          <w:color w:val="000000"/>
          <w:sz w:val="24"/>
          <w:szCs w:val="24"/>
          <w:lang w:eastAsia="tr-TR"/>
        </w:rPr>
        <w:t xml:space="preserve"> </w:t>
      </w:r>
      <w:r w:rsidRPr="006714B4">
        <w:rPr>
          <w:rFonts w:ascii="Times New Roman" w:hAnsi="Times New Roman"/>
          <w:b/>
          <w:color w:val="000000"/>
          <w:sz w:val="24"/>
          <w:szCs w:val="24"/>
          <w:lang w:eastAsia="tr-TR"/>
        </w:rPr>
        <w:t>potential output, inducing an increase in the domestic price level</w:t>
      </w:r>
      <w:r w:rsidRPr="006714B4">
        <w:rPr>
          <w:rFonts w:ascii="Times New Roman" w:hAnsi="Times New Roman"/>
          <w:color w:val="000000"/>
          <w:sz w:val="24"/>
          <w:szCs w:val="24"/>
          <w:lang w:eastAsia="tr-TR"/>
        </w:rPr>
        <w:t>. Since nominal wage</w:t>
      </w:r>
      <w:r>
        <w:rPr>
          <w:rFonts w:ascii="Times New Roman" w:hAnsi="Times New Roman"/>
          <w:b/>
          <w:color w:val="000000"/>
          <w:sz w:val="24"/>
          <w:szCs w:val="24"/>
          <w:lang w:eastAsia="tr-TR"/>
        </w:rPr>
        <w:t xml:space="preserve"> </w:t>
      </w:r>
      <w:r w:rsidRPr="006714B4">
        <w:rPr>
          <w:rFonts w:ascii="Times New Roman" w:hAnsi="Times New Roman"/>
          <w:color w:val="000000"/>
          <w:sz w:val="24"/>
          <w:szCs w:val="24"/>
          <w:lang w:eastAsia="tr-TR"/>
        </w:rPr>
        <w:t>contracts are fixed in the short run, real wages will decrease and output will eventually</w:t>
      </w:r>
      <w:r>
        <w:rPr>
          <w:rFonts w:ascii="Times New Roman" w:hAnsi="Times New Roman"/>
          <w:b/>
          <w:color w:val="000000"/>
          <w:sz w:val="24"/>
          <w:szCs w:val="24"/>
          <w:lang w:eastAsia="tr-TR"/>
        </w:rPr>
        <w:t xml:space="preserve"> </w:t>
      </w:r>
      <w:r w:rsidRPr="006714B4">
        <w:rPr>
          <w:rFonts w:ascii="Times New Roman" w:hAnsi="Times New Roman"/>
          <w:color w:val="000000"/>
          <w:sz w:val="24"/>
          <w:szCs w:val="24"/>
          <w:lang w:eastAsia="tr-TR"/>
        </w:rPr>
        <w:t>increase. However, when real wages return to their original level over time, production costs</w:t>
      </w:r>
      <w:r>
        <w:rPr>
          <w:rFonts w:ascii="Times New Roman" w:hAnsi="Times New Roman"/>
          <w:b/>
          <w:color w:val="000000"/>
          <w:sz w:val="24"/>
          <w:szCs w:val="24"/>
          <w:lang w:eastAsia="tr-TR"/>
        </w:rPr>
        <w:t xml:space="preserve"> </w:t>
      </w:r>
      <w:r w:rsidRPr="006714B4">
        <w:rPr>
          <w:rFonts w:ascii="Times New Roman" w:hAnsi="Times New Roman"/>
          <w:color w:val="000000"/>
          <w:sz w:val="24"/>
          <w:szCs w:val="24"/>
          <w:lang w:eastAsia="tr-TR"/>
        </w:rPr>
        <w:t>then increases, the overall price level increases and output falls. Thus, in the end the</w:t>
      </w:r>
      <w:r>
        <w:rPr>
          <w:rFonts w:ascii="Times New Roman" w:hAnsi="Times New Roman"/>
          <w:b/>
          <w:color w:val="000000"/>
          <w:sz w:val="24"/>
          <w:szCs w:val="24"/>
          <w:lang w:eastAsia="tr-TR"/>
        </w:rPr>
        <w:t xml:space="preserve"> </w:t>
      </w:r>
      <w:r w:rsidRPr="006714B4">
        <w:rPr>
          <w:rFonts w:ascii="Times New Roman" w:hAnsi="Times New Roman"/>
          <w:color w:val="000000"/>
          <w:sz w:val="24"/>
          <w:szCs w:val="24"/>
          <w:lang w:eastAsia="tr-TR"/>
        </w:rPr>
        <w:t xml:space="preserve">exchange rate depreciation leaves a </w:t>
      </w:r>
      <w:r w:rsidRPr="006714B4">
        <w:rPr>
          <w:rFonts w:ascii="Times New Roman" w:hAnsi="Times New Roman"/>
          <w:b/>
          <w:color w:val="000000"/>
          <w:sz w:val="24"/>
          <w:szCs w:val="24"/>
          <w:lang w:eastAsia="tr-TR"/>
        </w:rPr>
        <w:t>permanent increase in the price</w:t>
      </w:r>
      <w:r w:rsidRPr="006714B4">
        <w:rPr>
          <w:rFonts w:ascii="Times New Roman" w:hAnsi="Times New Roman"/>
          <w:color w:val="000000"/>
          <w:sz w:val="24"/>
          <w:szCs w:val="24"/>
          <w:lang w:eastAsia="tr-TR"/>
        </w:rPr>
        <w:t xml:space="preserve"> level with only a</w:t>
      </w:r>
      <w:r>
        <w:rPr>
          <w:rFonts w:ascii="Times New Roman" w:hAnsi="Times New Roman"/>
          <w:b/>
          <w:color w:val="000000"/>
          <w:sz w:val="24"/>
          <w:szCs w:val="24"/>
          <w:lang w:eastAsia="tr-TR"/>
        </w:rPr>
        <w:t xml:space="preserve"> </w:t>
      </w:r>
      <w:r w:rsidRPr="006714B4">
        <w:rPr>
          <w:rFonts w:ascii="Times New Roman" w:hAnsi="Times New Roman"/>
          <w:b/>
          <w:color w:val="000000"/>
          <w:sz w:val="24"/>
          <w:szCs w:val="24"/>
          <w:lang w:eastAsia="tr-TR"/>
        </w:rPr>
        <w:t xml:space="preserve">temporary increase in output </w:t>
      </w:r>
    </w:p>
    <w:p w14:paraId="562414B2" w14:textId="77777777" w:rsidR="008B7046" w:rsidRDefault="008B7046" w:rsidP="00000A82">
      <w:pPr>
        <w:autoSpaceDE w:val="0"/>
        <w:autoSpaceDN w:val="0"/>
        <w:adjustRightInd w:val="0"/>
        <w:spacing w:after="0" w:line="360" w:lineRule="auto"/>
        <w:jc w:val="both"/>
        <w:rPr>
          <w:rFonts w:ascii="Times New Roman" w:hAnsi="Times New Roman"/>
          <w:b/>
          <w:color w:val="000000"/>
          <w:sz w:val="24"/>
          <w:szCs w:val="24"/>
          <w:lang w:eastAsia="tr-TR"/>
        </w:rPr>
      </w:pPr>
    </w:p>
    <w:p w14:paraId="413AE4A7" w14:textId="77777777" w:rsidR="008B7046" w:rsidRDefault="008B7046" w:rsidP="00000A82">
      <w:pPr>
        <w:autoSpaceDE w:val="0"/>
        <w:autoSpaceDN w:val="0"/>
        <w:adjustRightInd w:val="0"/>
        <w:spacing w:after="0" w:line="360" w:lineRule="auto"/>
        <w:jc w:val="both"/>
        <w:rPr>
          <w:rFonts w:ascii="Times New Roman" w:hAnsi="Times New Roman"/>
          <w:b/>
          <w:color w:val="000000"/>
          <w:sz w:val="24"/>
          <w:szCs w:val="24"/>
          <w:lang w:eastAsia="tr-TR"/>
        </w:rPr>
      </w:pPr>
    </w:p>
    <w:p w14:paraId="09C357CB" w14:textId="77777777" w:rsidR="00000A82" w:rsidRPr="006714B4" w:rsidRDefault="00000A82" w:rsidP="00000A82">
      <w:pPr>
        <w:pBdr>
          <w:top w:val="double" w:sz="4" w:space="1" w:color="7030A0"/>
          <w:left w:val="double" w:sz="4" w:space="4" w:color="7030A0"/>
          <w:bottom w:val="double" w:sz="4" w:space="1" w:color="7030A0"/>
          <w:right w:val="double" w:sz="4" w:space="4" w:color="7030A0"/>
        </w:pBdr>
        <w:autoSpaceDE w:val="0"/>
        <w:autoSpaceDN w:val="0"/>
        <w:adjustRightInd w:val="0"/>
        <w:spacing w:after="0" w:line="360" w:lineRule="auto"/>
        <w:jc w:val="both"/>
        <w:rPr>
          <w:rFonts w:ascii="Times New Roman" w:hAnsi="Times New Roman"/>
          <w:b/>
          <w:color w:val="000000"/>
          <w:sz w:val="24"/>
          <w:szCs w:val="24"/>
          <w:lang w:eastAsia="tr-TR"/>
        </w:rPr>
      </w:pPr>
    </w:p>
    <w:p w14:paraId="260BB08F" w14:textId="77777777" w:rsidR="00000A82" w:rsidRDefault="00000A82" w:rsidP="00000A82">
      <w:pPr>
        <w:pStyle w:val="ListeParagraf"/>
        <w:pBdr>
          <w:top w:val="double" w:sz="4" w:space="1" w:color="7030A0"/>
          <w:left w:val="double" w:sz="4" w:space="4" w:color="7030A0"/>
          <w:bottom w:val="double" w:sz="4" w:space="1" w:color="7030A0"/>
          <w:right w:val="double" w:sz="4" w:space="4" w:color="7030A0"/>
        </w:pBdr>
        <w:spacing w:line="360" w:lineRule="auto"/>
        <w:ind w:left="0"/>
        <w:rPr>
          <w:b/>
          <w:color w:val="FF0000"/>
          <w:sz w:val="32"/>
          <w:szCs w:val="32"/>
        </w:rPr>
      </w:pPr>
      <w:r>
        <w:rPr>
          <w:noProof/>
          <w:lang w:eastAsia="tr-TR"/>
        </w:rPr>
        <w:drawing>
          <wp:inline distT="0" distB="0" distL="0" distR="0" wp14:anchorId="3BE245EE" wp14:editId="72A193A6">
            <wp:extent cx="2428646" cy="850882"/>
            <wp:effectExtent l="19050" t="0" r="0" b="0"/>
            <wp:docPr id="926"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2434069" cy="852782"/>
                    </a:xfrm>
                    <a:prstGeom prst="rect">
                      <a:avLst/>
                    </a:prstGeom>
                  </pic:spPr>
                </pic:pic>
              </a:graphicData>
            </a:graphic>
          </wp:inline>
        </w:drawing>
      </w:r>
    </w:p>
    <w:p w14:paraId="29811F10" w14:textId="36278EB5" w:rsidR="00000A82" w:rsidRPr="00B1172B" w:rsidRDefault="00000A82" w:rsidP="00000A82">
      <w:pPr>
        <w:pBdr>
          <w:top w:val="double" w:sz="4" w:space="1" w:color="7030A0"/>
          <w:left w:val="double" w:sz="4" w:space="4" w:color="7030A0"/>
          <w:bottom w:val="double" w:sz="4" w:space="1" w:color="7030A0"/>
          <w:right w:val="double" w:sz="4" w:space="4" w:color="7030A0"/>
        </w:pBdr>
        <w:autoSpaceDE w:val="0"/>
        <w:autoSpaceDN w:val="0"/>
        <w:adjustRightInd w:val="0"/>
        <w:spacing w:after="0" w:line="360" w:lineRule="auto"/>
        <w:jc w:val="both"/>
        <w:rPr>
          <w:rFonts w:ascii="Times New Roman" w:eastAsia="Batang" w:hAnsi="Times New Roman"/>
          <w:color w:val="000000"/>
          <w:sz w:val="24"/>
          <w:szCs w:val="24"/>
          <w:lang w:eastAsia="tr-TR"/>
        </w:rPr>
      </w:pPr>
      <w:r w:rsidRPr="00B1172B">
        <w:rPr>
          <w:rFonts w:ascii="Times New Roman" w:eastAsia="Batang" w:hAnsi="Times New Roman"/>
          <w:color w:val="000000"/>
          <w:sz w:val="24"/>
          <w:szCs w:val="24"/>
          <w:lang w:eastAsia="tr-TR"/>
        </w:rPr>
        <w:t>The degree to which changes in the exchange rate are reflected in domestic prices which is known as the exchange rate pass through (ERPT) and it is important for several reasons. For example,</w:t>
      </w:r>
      <w:r>
        <w:rPr>
          <w:rFonts w:ascii="Times New Roman" w:eastAsia="Batang" w:hAnsi="Times New Roman"/>
          <w:color w:val="000000"/>
          <w:sz w:val="24"/>
          <w:szCs w:val="24"/>
          <w:lang w:eastAsia="tr-TR"/>
        </w:rPr>
        <w:t xml:space="preserve"> </w:t>
      </w:r>
      <w:r w:rsidRPr="00B1172B">
        <w:rPr>
          <w:rFonts w:ascii="Times New Roman" w:eastAsia="Batang" w:hAnsi="Times New Roman"/>
          <w:color w:val="000000"/>
          <w:sz w:val="24"/>
          <w:szCs w:val="24"/>
          <w:lang w:eastAsia="tr-TR"/>
        </w:rPr>
        <w:t>the implementation of monetary policy</w:t>
      </w:r>
      <w:r>
        <w:rPr>
          <w:rFonts w:ascii="Times New Roman" w:eastAsia="Batang" w:hAnsi="Times New Roman"/>
          <w:color w:val="000000"/>
          <w:sz w:val="24"/>
          <w:szCs w:val="24"/>
          <w:lang w:eastAsia="tr-TR"/>
        </w:rPr>
        <w:t xml:space="preserve"> </w:t>
      </w:r>
      <w:r w:rsidRPr="00B1172B">
        <w:rPr>
          <w:rFonts w:ascii="Times New Roman" w:eastAsia="Batang" w:hAnsi="Times New Roman"/>
          <w:color w:val="000000"/>
          <w:sz w:val="24"/>
          <w:szCs w:val="24"/>
          <w:lang w:eastAsia="tr-TR"/>
        </w:rPr>
        <w:t>in response</w:t>
      </w:r>
      <w:r>
        <w:rPr>
          <w:rFonts w:ascii="Times New Roman" w:eastAsia="Batang" w:hAnsi="Times New Roman"/>
          <w:color w:val="000000"/>
          <w:sz w:val="24"/>
          <w:szCs w:val="24"/>
          <w:lang w:eastAsia="tr-TR"/>
        </w:rPr>
        <w:t xml:space="preserve"> </w:t>
      </w:r>
      <w:r w:rsidRPr="00B1172B">
        <w:rPr>
          <w:rFonts w:ascii="Times New Roman" w:eastAsia="Batang" w:hAnsi="Times New Roman"/>
          <w:color w:val="000000"/>
          <w:sz w:val="24"/>
          <w:szCs w:val="24"/>
          <w:lang w:eastAsia="tr-TR"/>
        </w:rPr>
        <w:t>to inflationary</w:t>
      </w:r>
      <w:r>
        <w:rPr>
          <w:rFonts w:ascii="Times New Roman" w:eastAsia="Batang" w:hAnsi="Times New Roman"/>
          <w:color w:val="000000"/>
          <w:sz w:val="24"/>
          <w:szCs w:val="24"/>
          <w:lang w:eastAsia="tr-TR"/>
        </w:rPr>
        <w:t xml:space="preserve"> </w:t>
      </w:r>
      <w:r w:rsidRPr="00B1172B">
        <w:rPr>
          <w:rFonts w:ascii="Times New Roman" w:eastAsia="Batang" w:hAnsi="Times New Roman"/>
          <w:color w:val="000000"/>
          <w:sz w:val="24"/>
          <w:szCs w:val="24"/>
          <w:lang w:eastAsia="tr-TR"/>
        </w:rPr>
        <w:t>exchangerate</w:t>
      </w:r>
      <w:r>
        <w:rPr>
          <w:rFonts w:ascii="Times New Roman" w:eastAsia="Batang" w:hAnsi="Times New Roman"/>
          <w:color w:val="000000"/>
          <w:sz w:val="24"/>
          <w:szCs w:val="24"/>
          <w:lang w:eastAsia="tr-TR"/>
        </w:rPr>
        <w:t xml:space="preserve"> </w:t>
      </w:r>
      <w:r w:rsidRPr="00B1172B">
        <w:rPr>
          <w:rFonts w:ascii="Times New Roman" w:eastAsia="Batang" w:hAnsi="Times New Roman"/>
          <w:color w:val="000000"/>
          <w:sz w:val="24"/>
          <w:szCs w:val="24"/>
          <w:lang w:eastAsia="tr-TR"/>
        </w:rPr>
        <w:t>shocks</w:t>
      </w:r>
      <w:r>
        <w:rPr>
          <w:rFonts w:ascii="Times New Roman" w:eastAsia="Batang" w:hAnsi="Times New Roman"/>
          <w:color w:val="000000"/>
          <w:sz w:val="24"/>
          <w:szCs w:val="24"/>
          <w:lang w:eastAsia="tr-TR"/>
        </w:rPr>
        <w:t xml:space="preserve"> </w:t>
      </w:r>
      <w:r w:rsidRPr="00B1172B">
        <w:rPr>
          <w:rFonts w:ascii="Times New Roman" w:eastAsia="Batang" w:hAnsi="Times New Roman"/>
          <w:color w:val="000000"/>
          <w:sz w:val="24"/>
          <w:szCs w:val="24"/>
          <w:lang w:eastAsia="tr-TR"/>
        </w:rPr>
        <w:t>requires</w:t>
      </w:r>
      <w:r>
        <w:rPr>
          <w:rFonts w:ascii="Times New Roman" w:eastAsia="Batang" w:hAnsi="Times New Roman"/>
          <w:color w:val="000000"/>
          <w:sz w:val="24"/>
          <w:szCs w:val="24"/>
          <w:lang w:eastAsia="tr-TR"/>
        </w:rPr>
        <w:t xml:space="preserve"> </w:t>
      </w:r>
      <w:r w:rsidRPr="00B1172B">
        <w:rPr>
          <w:rFonts w:ascii="Times New Roman" w:eastAsia="Batang" w:hAnsi="Times New Roman"/>
          <w:color w:val="000000"/>
          <w:sz w:val="24"/>
          <w:szCs w:val="24"/>
          <w:lang w:eastAsia="tr-TR"/>
        </w:rPr>
        <w:t>information</w:t>
      </w:r>
      <w:r>
        <w:rPr>
          <w:rFonts w:ascii="Times New Roman" w:eastAsia="Batang" w:hAnsi="Times New Roman"/>
          <w:color w:val="000000"/>
          <w:sz w:val="24"/>
          <w:szCs w:val="24"/>
          <w:lang w:eastAsia="tr-TR"/>
        </w:rPr>
        <w:t xml:space="preserve"> </w:t>
      </w:r>
      <w:r w:rsidRPr="00B1172B">
        <w:rPr>
          <w:rFonts w:ascii="Times New Roman" w:eastAsia="Batang" w:hAnsi="Times New Roman"/>
          <w:color w:val="000000"/>
          <w:sz w:val="24"/>
          <w:szCs w:val="24"/>
          <w:lang w:eastAsia="tr-TR"/>
        </w:rPr>
        <w:t>about</w:t>
      </w:r>
      <w:r>
        <w:rPr>
          <w:rFonts w:ascii="Times New Roman" w:eastAsia="Batang" w:hAnsi="Times New Roman"/>
          <w:color w:val="000000"/>
          <w:sz w:val="24"/>
          <w:szCs w:val="24"/>
          <w:lang w:eastAsia="tr-TR"/>
        </w:rPr>
        <w:t xml:space="preserve"> </w:t>
      </w:r>
      <w:r w:rsidRPr="00B1172B">
        <w:rPr>
          <w:rFonts w:ascii="Times New Roman" w:eastAsia="Batang" w:hAnsi="Times New Roman"/>
          <w:color w:val="000000"/>
          <w:sz w:val="24"/>
          <w:szCs w:val="24"/>
          <w:lang w:eastAsia="tr-TR"/>
        </w:rPr>
        <w:t>both</w:t>
      </w:r>
      <w:r>
        <w:rPr>
          <w:rFonts w:ascii="Times New Roman" w:eastAsia="Batang" w:hAnsi="Times New Roman"/>
          <w:color w:val="000000"/>
          <w:sz w:val="24"/>
          <w:szCs w:val="24"/>
          <w:lang w:eastAsia="tr-TR"/>
        </w:rPr>
        <w:t xml:space="preserve"> </w:t>
      </w:r>
      <w:r w:rsidRPr="00B1172B">
        <w:rPr>
          <w:rFonts w:ascii="Times New Roman" w:eastAsia="Batang" w:hAnsi="Times New Roman"/>
          <w:color w:val="000000"/>
          <w:sz w:val="24"/>
          <w:szCs w:val="24"/>
          <w:lang w:eastAsia="tr-TR"/>
        </w:rPr>
        <w:t>the</w:t>
      </w:r>
      <w:r>
        <w:rPr>
          <w:rFonts w:ascii="Times New Roman" w:eastAsia="Batang" w:hAnsi="Times New Roman"/>
          <w:color w:val="000000"/>
          <w:sz w:val="24"/>
          <w:szCs w:val="24"/>
          <w:lang w:eastAsia="tr-TR"/>
        </w:rPr>
        <w:t xml:space="preserve"> </w:t>
      </w:r>
      <w:r w:rsidRPr="00B1172B">
        <w:rPr>
          <w:rFonts w:ascii="Times New Roman" w:eastAsia="Batang" w:hAnsi="Times New Roman"/>
          <w:color w:val="000000"/>
          <w:sz w:val="24"/>
          <w:szCs w:val="24"/>
          <w:lang w:eastAsia="tr-TR"/>
        </w:rPr>
        <w:t>degree</w:t>
      </w:r>
      <w:r>
        <w:rPr>
          <w:rFonts w:ascii="Times New Roman" w:eastAsia="Batang" w:hAnsi="Times New Roman"/>
          <w:color w:val="000000"/>
          <w:sz w:val="24"/>
          <w:szCs w:val="24"/>
          <w:lang w:eastAsia="tr-TR"/>
        </w:rPr>
        <w:t xml:space="preserve"> </w:t>
      </w:r>
      <w:r w:rsidRPr="00B1172B">
        <w:rPr>
          <w:rFonts w:ascii="Times New Roman" w:eastAsia="Batang" w:hAnsi="Times New Roman"/>
          <w:color w:val="000000"/>
          <w:sz w:val="24"/>
          <w:szCs w:val="24"/>
          <w:lang w:eastAsia="tr-TR"/>
        </w:rPr>
        <w:t>and</w:t>
      </w:r>
      <w:r>
        <w:rPr>
          <w:rFonts w:ascii="Times New Roman" w:eastAsia="Batang" w:hAnsi="Times New Roman"/>
          <w:color w:val="000000"/>
          <w:sz w:val="24"/>
          <w:szCs w:val="24"/>
          <w:lang w:eastAsia="tr-TR"/>
        </w:rPr>
        <w:t xml:space="preserve"> </w:t>
      </w:r>
      <w:r w:rsidRPr="00B1172B">
        <w:rPr>
          <w:rFonts w:ascii="Times New Roman" w:eastAsia="Batang" w:hAnsi="Times New Roman"/>
          <w:color w:val="000000"/>
          <w:sz w:val="24"/>
          <w:szCs w:val="24"/>
          <w:lang w:eastAsia="tr-TR"/>
        </w:rPr>
        <w:t>the</w:t>
      </w:r>
      <w:r>
        <w:rPr>
          <w:rFonts w:ascii="Times New Roman" w:eastAsia="Batang" w:hAnsi="Times New Roman"/>
          <w:color w:val="000000"/>
          <w:sz w:val="24"/>
          <w:szCs w:val="24"/>
          <w:lang w:eastAsia="tr-TR"/>
        </w:rPr>
        <w:t xml:space="preserve"> </w:t>
      </w:r>
      <w:r w:rsidRPr="00B1172B">
        <w:rPr>
          <w:rFonts w:ascii="Times New Roman" w:eastAsia="Batang" w:hAnsi="Times New Roman"/>
          <w:color w:val="000000"/>
          <w:sz w:val="24"/>
          <w:szCs w:val="24"/>
          <w:lang w:eastAsia="tr-TR"/>
        </w:rPr>
        <w:t>speed</w:t>
      </w:r>
      <w:r>
        <w:rPr>
          <w:rFonts w:ascii="Times New Roman" w:eastAsia="Batang" w:hAnsi="Times New Roman"/>
          <w:color w:val="000000"/>
          <w:sz w:val="24"/>
          <w:szCs w:val="24"/>
          <w:lang w:eastAsia="tr-TR"/>
        </w:rPr>
        <w:t xml:space="preserve"> </w:t>
      </w:r>
      <w:r w:rsidRPr="00B1172B">
        <w:rPr>
          <w:rFonts w:ascii="Times New Roman" w:eastAsia="Batang" w:hAnsi="Times New Roman"/>
          <w:color w:val="000000"/>
          <w:sz w:val="24"/>
          <w:szCs w:val="24"/>
          <w:lang w:eastAsia="tr-TR"/>
        </w:rPr>
        <w:t>of</w:t>
      </w:r>
      <w:r>
        <w:rPr>
          <w:rFonts w:ascii="Times New Roman" w:eastAsia="Batang" w:hAnsi="Times New Roman"/>
          <w:color w:val="000000"/>
          <w:sz w:val="24"/>
          <w:szCs w:val="24"/>
          <w:lang w:eastAsia="tr-TR"/>
        </w:rPr>
        <w:t xml:space="preserve"> </w:t>
      </w:r>
      <w:r w:rsidRPr="00B1172B">
        <w:rPr>
          <w:rFonts w:ascii="Times New Roman" w:eastAsia="Batang" w:hAnsi="Times New Roman"/>
          <w:color w:val="000000"/>
          <w:sz w:val="24"/>
          <w:szCs w:val="24"/>
          <w:lang w:eastAsia="tr-TR"/>
        </w:rPr>
        <w:t>pass-through</w:t>
      </w:r>
      <w:r>
        <w:rPr>
          <w:rFonts w:ascii="Times New Roman" w:eastAsia="Batang" w:hAnsi="Times New Roman"/>
          <w:color w:val="000000"/>
          <w:sz w:val="24"/>
          <w:szCs w:val="24"/>
          <w:lang w:eastAsia="tr-TR"/>
        </w:rPr>
        <w:t xml:space="preserve"> </w:t>
      </w:r>
      <w:r w:rsidRPr="00B1172B">
        <w:rPr>
          <w:rFonts w:ascii="Times New Roman" w:eastAsia="Batang" w:hAnsi="Times New Roman"/>
          <w:color w:val="000000"/>
          <w:sz w:val="24"/>
          <w:szCs w:val="24"/>
          <w:lang w:eastAsia="tr-TR"/>
        </w:rPr>
        <w:t>of</w:t>
      </w:r>
      <w:r>
        <w:rPr>
          <w:rFonts w:ascii="Times New Roman" w:eastAsia="Batang" w:hAnsi="Times New Roman"/>
          <w:color w:val="000000"/>
          <w:sz w:val="24"/>
          <w:szCs w:val="24"/>
          <w:lang w:eastAsia="tr-TR"/>
        </w:rPr>
        <w:t xml:space="preserve"> </w:t>
      </w:r>
      <w:r w:rsidRPr="00B1172B">
        <w:rPr>
          <w:rFonts w:ascii="Times New Roman" w:eastAsia="Batang" w:hAnsi="Times New Roman"/>
          <w:color w:val="000000"/>
          <w:sz w:val="24"/>
          <w:szCs w:val="24"/>
          <w:lang w:eastAsia="tr-TR"/>
        </w:rPr>
        <w:t>exchange</w:t>
      </w:r>
      <w:r>
        <w:rPr>
          <w:rFonts w:ascii="Times New Roman" w:eastAsia="Batang" w:hAnsi="Times New Roman"/>
          <w:color w:val="000000"/>
          <w:sz w:val="24"/>
          <w:szCs w:val="24"/>
          <w:lang w:eastAsia="tr-TR"/>
        </w:rPr>
        <w:t xml:space="preserve"> </w:t>
      </w:r>
      <w:r w:rsidRPr="00B1172B">
        <w:rPr>
          <w:rFonts w:ascii="Times New Roman" w:eastAsia="Batang" w:hAnsi="Times New Roman"/>
          <w:color w:val="000000"/>
          <w:sz w:val="24"/>
          <w:szCs w:val="24"/>
          <w:lang w:eastAsia="tr-TR"/>
        </w:rPr>
        <w:t>rate</w:t>
      </w:r>
      <w:r>
        <w:rPr>
          <w:rFonts w:ascii="Times New Roman" w:eastAsia="Batang" w:hAnsi="Times New Roman"/>
          <w:color w:val="000000"/>
          <w:sz w:val="24"/>
          <w:szCs w:val="24"/>
          <w:lang w:eastAsia="tr-TR"/>
        </w:rPr>
        <w:t xml:space="preserve"> </w:t>
      </w:r>
      <w:r w:rsidRPr="00B1172B">
        <w:rPr>
          <w:rFonts w:ascii="Times New Roman" w:eastAsia="Batang" w:hAnsi="Times New Roman"/>
          <w:color w:val="000000"/>
          <w:sz w:val="24"/>
          <w:szCs w:val="24"/>
          <w:lang w:eastAsia="tr-TR"/>
        </w:rPr>
        <w:t>to</w:t>
      </w:r>
      <w:r w:rsidR="00C505B8">
        <w:rPr>
          <w:rFonts w:ascii="Times New Roman" w:eastAsia="Batang" w:hAnsi="Times New Roman"/>
          <w:color w:val="000000"/>
          <w:sz w:val="24"/>
          <w:szCs w:val="24"/>
          <w:lang w:eastAsia="tr-TR"/>
        </w:rPr>
        <w:t xml:space="preserve"> </w:t>
      </w:r>
      <w:r w:rsidRPr="00B1172B">
        <w:rPr>
          <w:rFonts w:ascii="Times New Roman" w:eastAsia="Batang" w:hAnsi="Times New Roman"/>
          <w:color w:val="000000"/>
          <w:sz w:val="24"/>
          <w:szCs w:val="24"/>
          <w:lang w:eastAsia="tr-TR"/>
        </w:rPr>
        <w:t>domestic</w:t>
      </w:r>
      <w:r>
        <w:rPr>
          <w:rFonts w:ascii="Times New Roman" w:eastAsia="Batang" w:hAnsi="Times New Roman"/>
          <w:color w:val="000000"/>
          <w:sz w:val="24"/>
          <w:szCs w:val="24"/>
          <w:lang w:eastAsia="tr-TR"/>
        </w:rPr>
        <w:t xml:space="preserve"> </w:t>
      </w:r>
      <w:r w:rsidRPr="00B1172B">
        <w:rPr>
          <w:rFonts w:ascii="Times New Roman" w:eastAsia="Batang" w:hAnsi="Times New Roman"/>
          <w:color w:val="000000"/>
          <w:sz w:val="24"/>
          <w:szCs w:val="24"/>
          <w:lang w:eastAsia="tr-TR"/>
        </w:rPr>
        <w:t>prices.</w:t>
      </w:r>
    </w:p>
    <w:p w14:paraId="59917CBB" w14:textId="77777777" w:rsidR="00000A82" w:rsidRPr="00B1172B" w:rsidRDefault="00000A82" w:rsidP="00000A82">
      <w:pPr>
        <w:pBdr>
          <w:top w:val="double" w:sz="4" w:space="1" w:color="7030A0"/>
          <w:left w:val="double" w:sz="4" w:space="4" w:color="7030A0"/>
          <w:bottom w:val="double" w:sz="4" w:space="1" w:color="7030A0"/>
          <w:right w:val="double" w:sz="4" w:space="4" w:color="7030A0"/>
        </w:pBdr>
        <w:autoSpaceDE w:val="0"/>
        <w:autoSpaceDN w:val="0"/>
        <w:adjustRightInd w:val="0"/>
        <w:spacing w:after="0" w:line="240" w:lineRule="auto"/>
        <w:jc w:val="both"/>
        <w:rPr>
          <w:rFonts w:ascii="Times New Roman" w:eastAsia="Batang" w:hAnsi="Times New Roman"/>
          <w:color w:val="000000"/>
          <w:sz w:val="24"/>
          <w:szCs w:val="24"/>
          <w:lang w:eastAsia="tr-TR"/>
        </w:rPr>
      </w:pPr>
    </w:p>
    <w:p w14:paraId="3D6AFC8F" w14:textId="77777777" w:rsidR="00000A82" w:rsidRPr="00B1172B" w:rsidRDefault="00000A82" w:rsidP="00000A82">
      <w:pPr>
        <w:pBdr>
          <w:top w:val="double" w:sz="4" w:space="1" w:color="7030A0"/>
          <w:left w:val="double" w:sz="4" w:space="4" w:color="7030A0"/>
          <w:bottom w:val="double" w:sz="4" w:space="1" w:color="7030A0"/>
          <w:right w:val="double" w:sz="4" w:space="4" w:color="7030A0"/>
        </w:pBdr>
        <w:autoSpaceDE w:val="0"/>
        <w:autoSpaceDN w:val="0"/>
        <w:adjustRightInd w:val="0"/>
        <w:spacing w:after="0" w:line="240" w:lineRule="auto"/>
        <w:rPr>
          <w:rFonts w:ascii="Times New Roman" w:hAnsi="Times New Roman"/>
          <w:sz w:val="24"/>
          <w:szCs w:val="24"/>
          <w:lang w:eastAsia="tr-TR"/>
        </w:rPr>
      </w:pPr>
      <w:r w:rsidRPr="00B1172B">
        <w:rPr>
          <w:rFonts w:ascii="Times New Roman" w:hAnsi="Times New Roman"/>
          <w:sz w:val="24"/>
          <w:szCs w:val="24"/>
          <w:lang w:eastAsia="tr-TR"/>
        </w:rPr>
        <w:t>Exchange rate pass-through also refers to the effects of exchange rates on domestic inflation.</w:t>
      </w:r>
    </w:p>
    <w:p w14:paraId="4C67BFA2" w14:textId="77777777" w:rsidR="00000A82" w:rsidRDefault="00000A82" w:rsidP="00000A82">
      <w:pPr>
        <w:autoSpaceDE w:val="0"/>
        <w:autoSpaceDN w:val="0"/>
        <w:adjustRightInd w:val="0"/>
        <w:spacing w:after="0" w:line="240" w:lineRule="auto"/>
        <w:rPr>
          <w:rFonts w:ascii="Times New Roman" w:hAnsi="Times New Roman"/>
          <w:sz w:val="28"/>
          <w:szCs w:val="28"/>
          <w:lang w:eastAsia="tr-TR"/>
        </w:rPr>
      </w:pPr>
    </w:p>
    <w:p w14:paraId="432F80D8" w14:textId="77777777" w:rsidR="00000A82" w:rsidRDefault="00000A82" w:rsidP="00000A82">
      <w:pPr>
        <w:pBdr>
          <w:top w:val="double" w:sz="4" w:space="1" w:color="4F6228" w:themeColor="accent3" w:themeShade="80"/>
          <w:left w:val="double" w:sz="4" w:space="4" w:color="4F6228" w:themeColor="accent3" w:themeShade="80"/>
          <w:bottom w:val="double" w:sz="4" w:space="1" w:color="4F6228" w:themeColor="accent3" w:themeShade="80"/>
          <w:right w:val="double" w:sz="4" w:space="4" w:color="4F6228" w:themeColor="accent3" w:themeShade="80"/>
        </w:pBdr>
        <w:autoSpaceDE w:val="0"/>
        <w:autoSpaceDN w:val="0"/>
        <w:adjustRightInd w:val="0"/>
        <w:spacing w:after="0" w:line="240" w:lineRule="auto"/>
        <w:rPr>
          <w:rFonts w:ascii="Times New Roman" w:hAnsi="Times New Roman"/>
          <w:sz w:val="28"/>
          <w:szCs w:val="28"/>
          <w:lang w:eastAsia="tr-TR"/>
        </w:rPr>
      </w:pPr>
    </w:p>
    <w:p w14:paraId="106EB3E4" w14:textId="77777777" w:rsidR="00000A82" w:rsidRDefault="00000A82" w:rsidP="00000A82">
      <w:pPr>
        <w:pBdr>
          <w:top w:val="double" w:sz="4" w:space="1" w:color="4F6228" w:themeColor="accent3" w:themeShade="80"/>
          <w:left w:val="double" w:sz="4" w:space="4" w:color="4F6228" w:themeColor="accent3" w:themeShade="80"/>
          <w:bottom w:val="double" w:sz="4" w:space="1" w:color="4F6228" w:themeColor="accent3" w:themeShade="80"/>
          <w:right w:val="double" w:sz="4" w:space="4" w:color="4F6228" w:themeColor="accent3" w:themeShade="80"/>
        </w:pBdr>
        <w:autoSpaceDE w:val="0"/>
        <w:autoSpaceDN w:val="0"/>
        <w:adjustRightInd w:val="0"/>
        <w:spacing w:after="0" w:line="240" w:lineRule="auto"/>
        <w:rPr>
          <w:rFonts w:ascii="Times New Roman" w:hAnsi="Times New Roman"/>
          <w:sz w:val="28"/>
          <w:szCs w:val="28"/>
          <w:lang w:eastAsia="tr-TR"/>
        </w:rPr>
      </w:pPr>
      <w:r>
        <w:rPr>
          <w:rFonts w:ascii="Times New Roman" w:hAnsi="Times New Roman"/>
          <w:noProof/>
          <w:sz w:val="28"/>
          <w:szCs w:val="28"/>
          <w:lang w:eastAsia="tr-TR"/>
        </w:rPr>
        <w:drawing>
          <wp:inline distT="0" distB="0" distL="0" distR="0" wp14:anchorId="3BAA3F7E" wp14:editId="0D5285BD">
            <wp:extent cx="2168194" cy="1221728"/>
            <wp:effectExtent l="19050" t="0" r="3506"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0" cstate="print"/>
                    <a:srcRect/>
                    <a:stretch>
                      <a:fillRect/>
                    </a:stretch>
                  </pic:blipFill>
                  <pic:spPr bwMode="auto">
                    <a:xfrm>
                      <a:off x="0" y="0"/>
                      <a:ext cx="2171392" cy="1223530"/>
                    </a:xfrm>
                    <a:prstGeom prst="rect">
                      <a:avLst/>
                    </a:prstGeom>
                    <a:noFill/>
                    <a:ln w="9525">
                      <a:noFill/>
                      <a:miter lim="800000"/>
                      <a:headEnd/>
                      <a:tailEnd/>
                    </a:ln>
                  </pic:spPr>
                </pic:pic>
              </a:graphicData>
            </a:graphic>
          </wp:inline>
        </w:drawing>
      </w:r>
    </w:p>
    <w:p w14:paraId="01F7E801" w14:textId="77777777" w:rsidR="00000A82" w:rsidRPr="00B422D8" w:rsidRDefault="00000A82" w:rsidP="00000A82">
      <w:pPr>
        <w:pBdr>
          <w:top w:val="double" w:sz="4" w:space="1" w:color="4F6228" w:themeColor="accent3" w:themeShade="80"/>
          <w:left w:val="double" w:sz="4" w:space="4" w:color="4F6228" w:themeColor="accent3" w:themeShade="80"/>
          <w:bottom w:val="double" w:sz="4" w:space="1" w:color="4F6228" w:themeColor="accent3" w:themeShade="80"/>
          <w:right w:val="double" w:sz="4" w:space="4" w:color="4F6228" w:themeColor="accent3" w:themeShade="80"/>
        </w:pBdr>
        <w:autoSpaceDE w:val="0"/>
        <w:autoSpaceDN w:val="0"/>
        <w:adjustRightInd w:val="0"/>
        <w:spacing w:after="0" w:line="240" w:lineRule="auto"/>
        <w:jc w:val="both"/>
        <w:rPr>
          <w:rFonts w:ascii="Times New Roman" w:hAnsi="Times New Roman"/>
          <w:color w:val="262626"/>
          <w:sz w:val="24"/>
          <w:szCs w:val="24"/>
          <w:lang w:eastAsia="tr-TR"/>
        </w:rPr>
      </w:pPr>
      <w:r w:rsidRPr="00B422D8">
        <w:rPr>
          <w:rFonts w:ascii="Times New Roman" w:hAnsi="Times New Roman"/>
          <w:color w:val="262626"/>
          <w:sz w:val="24"/>
          <w:szCs w:val="24"/>
          <w:lang w:eastAsia="tr-TR"/>
        </w:rPr>
        <w:t xml:space="preserve">Two episodes of global financial turbulence over the past 13 months saw capital flows decelerate and a number of developing-country currencies depreciate.  In parallel, developing-country inflation remained elevated, on average, increasing to 7.4 percent in 2013, up from 6.4 percent in 2012 and an average of 6 percent over the last decade. </w:t>
      </w:r>
    </w:p>
    <w:p w14:paraId="1E8C2E5B" w14:textId="77777777" w:rsidR="00000A82" w:rsidRPr="00B422D8" w:rsidRDefault="00000A82" w:rsidP="00000A82">
      <w:pPr>
        <w:pBdr>
          <w:top w:val="double" w:sz="4" w:space="1" w:color="4F6228" w:themeColor="accent3" w:themeShade="80"/>
          <w:left w:val="double" w:sz="4" w:space="4" w:color="4F6228" w:themeColor="accent3" w:themeShade="80"/>
          <w:bottom w:val="double" w:sz="4" w:space="1" w:color="4F6228" w:themeColor="accent3" w:themeShade="80"/>
          <w:right w:val="double" w:sz="4" w:space="4" w:color="4F6228" w:themeColor="accent3" w:themeShade="80"/>
        </w:pBdr>
        <w:autoSpaceDE w:val="0"/>
        <w:autoSpaceDN w:val="0"/>
        <w:adjustRightInd w:val="0"/>
        <w:spacing w:after="0" w:line="240" w:lineRule="auto"/>
        <w:rPr>
          <w:rFonts w:ascii="Times New Roman" w:hAnsi="Times New Roman"/>
          <w:color w:val="262626"/>
          <w:sz w:val="24"/>
          <w:szCs w:val="24"/>
          <w:lang w:eastAsia="tr-TR"/>
        </w:rPr>
      </w:pPr>
    </w:p>
    <w:p w14:paraId="02DB1130" w14:textId="77777777" w:rsidR="00000A82" w:rsidRPr="00B422D8" w:rsidRDefault="00000A82" w:rsidP="00000A82">
      <w:pPr>
        <w:pBdr>
          <w:top w:val="double" w:sz="4" w:space="1" w:color="4F6228" w:themeColor="accent3" w:themeShade="80"/>
          <w:left w:val="double" w:sz="4" w:space="4" w:color="4F6228" w:themeColor="accent3" w:themeShade="80"/>
          <w:bottom w:val="double" w:sz="4" w:space="1" w:color="4F6228" w:themeColor="accent3" w:themeShade="80"/>
          <w:right w:val="double" w:sz="4" w:space="4" w:color="4F6228" w:themeColor="accent3" w:themeShade="80"/>
        </w:pBdr>
        <w:autoSpaceDE w:val="0"/>
        <w:autoSpaceDN w:val="0"/>
        <w:adjustRightInd w:val="0"/>
        <w:spacing w:after="0" w:line="240" w:lineRule="auto"/>
        <w:jc w:val="both"/>
        <w:rPr>
          <w:rFonts w:ascii="Times New Roman" w:hAnsi="Times New Roman"/>
          <w:color w:val="262626"/>
          <w:sz w:val="24"/>
          <w:szCs w:val="24"/>
          <w:lang w:eastAsia="tr-TR"/>
        </w:rPr>
      </w:pPr>
      <w:r w:rsidRPr="00B422D8">
        <w:rPr>
          <w:rFonts w:ascii="Times New Roman" w:hAnsi="Times New Roman"/>
          <w:color w:val="262626"/>
          <w:sz w:val="24"/>
          <w:szCs w:val="24"/>
          <w:lang w:eastAsia="tr-TR"/>
        </w:rPr>
        <w:t xml:space="preserve">The </w:t>
      </w:r>
      <w:r w:rsidRPr="00B422D8">
        <w:rPr>
          <w:rFonts w:ascii="Times New Roman" w:hAnsi="Times New Roman"/>
          <w:b/>
          <w:color w:val="262626"/>
          <w:sz w:val="24"/>
          <w:szCs w:val="24"/>
          <w:lang w:eastAsia="tr-TR"/>
        </w:rPr>
        <w:t>persistence of high inflation</w:t>
      </w:r>
      <w:r w:rsidRPr="00B422D8">
        <w:rPr>
          <w:rFonts w:ascii="Times New Roman" w:hAnsi="Times New Roman"/>
          <w:color w:val="262626"/>
          <w:sz w:val="24"/>
          <w:szCs w:val="24"/>
          <w:lang w:eastAsia="tr-TR"/>
        </w:rPr>
        <w:t xml:space="preserve"> in an environment characterized by stable or even declining commodity prices reflects a variety of influences, including supply side bottlenecks, country-specific developments and, in the most recent period, </w:t>
      </w:r>
      <w:r w:rsidRPr="00B422D8">
        <w:rPr>
          <w:rFonts w:ascii="Times New Roman" w:hAnsi="Times New Roman"/>
          <w:b/>
          <w:color w:val="262626"/>
          <w:sz w:val="24"/>
          <w:szCs w:val="24"/>
          <w:lang w:eastAsia="tr-TR"/>
        </w:rPr>
        <w:t>adjustments to past exchange rate depreciations</w:t>
      </w:r>
      <w:r w:rsidRPr="00B422D8">
        <w:rPr>
          <w:rFonts w:ascii="Times New Roman" w:hAnsi="Times New Roman"/>
          <w:color w:val="262626"/>
          <w:sz w:val="24"/>
          <w:szCs w:val="24"/>
          <w:lang w:eastAsia="tr-TR"/>
        </w:rPr>
        <w:t>.</w:t>
      </w:r>
    </w:p>
    <w:p w14:paraId="292F046E" w14:textId="77777777" w:rsidR="00000A82" w:rsidRPr="00B422D8" w:rsidRDefault="00000A82" w:rsidP="00000A82">
      <w:pPr>
        <w:pBdr>
          <w:top w:val="double" w:sz="4" w:space="1" w:color="4F6228" w:themeColor="accent3" w:themeShade="80"/>
          <w:left w:val="double" w:sz="4" w:space="4" w:color="4F6228" w:themeColor="accent3" w:themeShade="80"/>
          <w:bottom w:val="double" w:sz="4" w:space="1" w:color="4F6228" w:themeColor="accent3" w:themeShade="80"/>
          <w:right w:val="double" w:sz="4" w:space="4" w:color="4F6228" w:themeColor="accent3" w:themeShade="80"/>
        </w:pBdr>
        <w:autoSpaceDE w:val="0"/>
        <w:autoSpaceDN w:val="0"/>
        <w:adjustRightInd w:val="0"/>
        <w:spacing w:after="0" w:line="240" w:lineRule="auto"/>
        <w:rPr>
          <w:rFonts w:ascii="Times New Roman" w:hAnsi="Times New Roman"/>
          <w:color w:val="262626"/>
          <w:sz w:val="24"/>
          <w:szCs w:val="24"/>
          <w:lang w:eastAsia="tr-TR"/>
        </w:rPr>
      </w:pPr>
    </w:p>
    <w:p w14:paraId="0BC9A6F7" w14:textId="77777777" w:rsidR="00000A82" w:rsidRPr="00B422D8" w:rsidRDefault="00000A82" w:rsidP="00000A82">
      <w:pPr>
        <w:pBdr>
          <w:top w:val="double" w:sz="4" w:space="1" w:color="4F6228" w:themeColor="accent3" w:themeShade="80"/>
          <w:left w:val="double" w:sz="4" w:space="4" w:color="4F6228" w:themeColor="accent3" w:themeShade="80"/>
          <w:bottom w:val="double" w:sz="4" w:space="1" w:color="4F6228" w:themeColor="accent3" w:themeShade="80"/>
          <w:right w:val="double" w:sz="4" w:space="4" w:color="4F6228" w:themeColor="accent3" w:themeShade="80"/>
        </w:pBdr>
        <w:autoSpaceDE w:val="0"/>
        <w:autoSpaceDN w:val="0"/>
        <w:adjustRightInd w:val="0"/>
        <w:spacing w:after="0" w:line="240" w:lineRule="auto"/>
        <w:jc w:val="both"/>
        <w:rPr>
          <w:rFonts w:ascii="Times New Roman" w:hAnsi="Times New Roman"/>
          <w:color w:val="262626"/>
          <w:sz w:val="24"/>
          <w:szCs w:val="24"/>
          <w:lang w:eastAsia="tr-TR"/>
        </w:rPr>
      </w:pPr>
      <w:r w:rsidRPr="00B422D8">
        <w:rPr>
          <w:rFonts w:ascii="Times New Roman" w:hAnsi="Times New Roman"/>
          <w:color w:val="262626"/>
          <w:sz w:val="24"/>
          <w:szCs w:val="24"/>
          <w:lang w:eastAsia="tr-TR"/>
        </w:rPr>
        <w:t>This special topic analyzes the link between currency and</w:t>
      </w:r>
      <w:r>
        <w:rPr>
          <w:rFonts w:ascii="Times New Roman" w:hAnsi="Times New Roman"/>
          <w:color w:val="262626"/>
          <w:sz w:val="24"/>
          <w:szCs w:val="24"/>
          <w:lang w:eastAsia="tr-TR"/>
        </w:rPr>
        <w:t xml:space="preserve"> </w:t>
      </w:r>
      <w:r w:rsidRPr="00B422D8">
        <w:rPr>
          <w:rFonts w:ascii="Times New Roman" w:hAnsi="Times New Roman"/>
          <w:color w:val="262626"/>
          <w:sz w:val="24"/>
          <w:szCs w:val="24"/>
          <w:lang w:eastAsia="tr-TR"/>
        </w:rPr>
        <w:t>inflation patterns across developing economies, based on</w:t>
      </w:r>
      <w:r>
        <w:rPr>
          <w:rFonts w:ascii="Times New Roman" w:hAnsi="Times New Roman"/>
          <w:color w:val="262626"/>
          <w:sz w:val="24"/>
          <w:szCs w:val="24"/>
          <w:lang w:eastAsia="tr-TR"/>
        </w:rPr>
        <w:t xml:space="preserve"> </w:t>
      </w:r>
      <w:r w:rsidRPr="00B422D8">
        <w:rPr>
          <w:rFonts w:ascii="Times New Roman" w:hAnsi="Times New Roman"/>
          <w:color w:val="262626"/>
          <w:sz w:val="24"/>
          <w:szCs w:val="24"/>
          <w:lang w:eastAsia="tr-TR"/>
        </w:rPr>
        <w:t xml:space="preserve">estimates of the size and timing of the </w:t>
      </w:r>
      <w:r w:rsidRPr="00B422D8">
        <w:rPr>
          <w:rFonts w:ascii="Times New Roman" w:hAnsi="Times New Roman"/>
          <w:b/>
          <w:color w:val="262626"/>
          <w:sz w:val="24"/>
          <w:szCs w:val="24"/>
          <w:lang w:eastAsia="tr-TR"/>
        </w:rPr>
        <w:t>exchange rate pass-through</w:t>
      </w:r>
      <w:r>
        <w:rPr>
          <w:rFonts w:ascii="Times New Roman" w:hAnsi="Times New Roman"/>
          <w:color w:val="262626"/>
          <w:sz w:val="24"/>
          <w:szCs w:val="24"/>
          <w:lang w:eastAsia="tr-TR"/>
        </w:rPr>
        <w:t xml:space="preserve"> in 45 </w:t>
      </w:r>
      <w:r w:rsidRPr="00B422D8">
        <w:rPr>
          <w:rFonts w:ascii="Times New Roman" w:hAnsi="Times New Roman"/>
          <w:color w:val="262626"/>
          <w:sz w:val="24"/>
          <w:szCs w:val="24"/>
          <w:lang w:eastAsia="tr-TR"/>
        </w:rPr>
        <w:t>middle and low income countries. It</w:t>
      </w:r>
      <w:r>
        <w:rPr>
          <w:rFonts w:ascii="Times New Roman" w:hAnsi="Times New Roman"/>
          <w:color w:val="262626"/>
          <w:sz w:val="24"/>
          <w:szCs w:val="24"/>
          <w:lang w:eastAsia="tr-TR"/>
        </w:rPr>
        <w:t xml:space="preserve"> </w:t>
      </w:r>
      <w:r w:rsidRPr="00B422D8">
        <w:rPr>
          <w:rFonts w:ascii="Times New Roman" w:hAnsi="Times New Roman"/>
          <w:color w:val="262626"/>
          <w:sz w:val="24"/>
          <w:szCs w:val="24"/>
          <w:lang w:eastAsia="tr-TR"/>
        </w:rPr>
        <w:t>breaks out the relative contribution of exchange rate</w:t>
      </w:r>
      <w:r>
        <w:rPr>
          <w:rFonts w:ascii="Times New Roman" w:hAnsi="Times New Roman"/>
          <w:color w:val="262626"/>
          <w:sz w:val="24"/>
          <w:szCs w:val="24"/>
          <w:lang w:eastAsia="tr-TR"/>
        </w:rPr>
        <w:t xml:space="preserve"> </w:t>
      </w:r>
      <w:r w:rsidRPr="00B422D8">
        <w:rPr>
          <w:rFonts w:ascii="Times New Roman" w:hAnsi="Times New Roman"/>
          <w:color w:val="262626"/>
          <w:sz w:val="24"/>
          <w:szCs w:val="24"/>
          <w:lang w:eastAsia="tr-TR"/>
        </w:rPr>
        <w:t>movements and domestic cyclical conditions to recent</w:t>
      </w:r>
      <w:r>
        <w:rPr>
          <w:rFonts w:ascii="Times New Roman" w:hAnsi="Times New Roman"/>
          <w:color w:val="262626"/>
          <w:sz w:val="24"/>
          <w:szCs w:val="24"/>
          <w:lang w:eastAsia="tr-TR"/>
        </w:rPr>
        <w:t xml:space="preserve"> </w:t>
      </w:r>
      <w:r w:rsidRPr="00B422D8">
        <w:rPr>
          <w:rFonts w:ascii="Times New Roman" w:hAnsi="Times New Roman"/>
          <w:color w:val="262626"/>
          <w:sz w:val="24"/>
          <w:szCs w:val="24"/>
          <w:lang w:eastAsia="tr-TR"/>
        </w:rPr>
        <w:t>inflatio</w:t>
      </w:r>
      <w:r>
        <w:rPr>
          <w:rFonts w:ascii="Times New Roman" w:hAnsi="Times New Roman"/>
          <w:color w:val="262626"/>
          <w:sz w:val="24"/>
          <w:szCs w:val="24"/>
          <w:lang w:eastAsia="tr-TR"/>
        </w:rPr>
        <w:t xml:space="preserve">n trends and presents inflation </w:t>
      </w:r>
      <w:r w:rsidRPr="00B422D8">
        <w:rPr>
          <w:rFonts w:ascii="Times New Roman" w:hAnsi="Times New Roman"/>
          <w:color w:val="262626"/>
          <w:sz w:val="24"/>
          <w:szCs w:val="24"/>
          <w:lang w:eastAsia="tr-TR"/>
        </w:rPr>
        <w:t>projections for</w:t>
      </w:r>
      <w:r>
        <w:rPr>
          <w:rFonts w:ascii="Times New Roman" w:hAnsi="Times New Roman"/>
          <w:color w:val="262626"/>
          <w:sz w:val="24"/>
          <w:szCs w:val="24"/>
          <w:lang w:eastAsia="tr-TR"/>
        </w:rPr>
        <w:t xml:space="preserve"> </w:t>
      </w:r>
      <w:r w:rsidRPr="00B422D8">
        <w:rPr>
          <w:rFonts w:ascii="Times New Roman" w:hAnsi="Times New Roman"/>
          <w:color w:val="262626"/>
          <w:sz w:val="24"/>
          <w:szCs w:val="24"/>
          <w:lang w:eastAsia="tr-TR"/>
        </w:rPr>
        <w:t xml:space="preserve">2014 and 2015. </w:t>
      </w:r>
    </w:p>
    <w:p w14:paraId="52170249" w14:textId="77777777" w:rsidR="00000A82" w:rsidRPr="00B422D8" w:rsidRDefault="00000A82" w:rsidP="00000A82">
      <w:pPr>
        <w:pBdr>
          <w:top w:val="double" w:sz="4" w:space="1" w:color="4F6228" w:themeColor="accent3" w:themeShade="80"/>
          <w:left w:val="double" w:sz="4" w:space="4" w:color="4F6228" w:themeColor="accent3" w:themeShade="80"/>
          <w:bottom w:val="double" w:sz="4" w:space="1" w:color="4F6228" w:themeColor="accent3" w:themeShade="80"/>
          <w:right w:val="double" w:sz="4" w:space="4" w:color="4F6228" w:themeColor="accent3" w:themeShade="80"/>
        </w:pBdr>
        <w:autoSpaceDE w:val="0"/>
        <w:autoSpaceDN w:val="0"/>
        <w:adjustRightInd w:val="0"/>
        <w:spacing w:after="0" w:line="240" w:lineRule="auto"/>
        <w:rPr>
          <w:rFonts w:ascii="Times New Roman" w:hAnsi="Times New Roman"/>
          <w:color w:val="262626"/>
          <w:sz w:val="24"/>
          <w:szCs w:val="24"/>
          <w:lang w:eastAsia="tr-TR"/>
        </w:rPr>
      </w:pPr>
    </w:p>
    <w:p w14:paraId="57BF78F8" w14:textId="125E2D93" w:rsidR="00000A82" w:rsidRPr="00C505B8" w:rsidRDefault="00000A82" w:rsidP="00000A82">
      <w:pPr>
        <w:pBdr>
          <w:top w:val="double" w:sz="4" w:space="1" w:color="4F6228" w:themeColor="accent3" w:themeShade="80"/>
          <w:left w:val="double" w:sz="4" w:space="4" w:color="4F6228" w:themeColor="accent3" w:themeShade="80"/>
          <w:bottom w:val="double" w:sz="4" w:space="1" w:color="4F6228" w:themeColor="accent3" w:themeShade="80"/>
          <w:right w:val="double" w:sz="4" w:space="4" w:color="4F6228" w:themeColor="accent3" w:themeShade="80"/>
        </w:pBdr>
        <w:autoSpaceDE w:val="0"/>
        <w:autoSpaceDN w:val="0"/>
        <w:adjustRightInd w:val="0"/>
        <w:spacing w:after="0" w:line="240" w:lineRule="auto"/>
        <w:jc w:val="both"/>
        <w:rPr>
          <w:rFonts w:ascii="Times New Roman" w:hAnsi="Times New Roman"/>
          <w:b/>
          <w:color w:val="0070C0"/>
          <w:position w:val="-16"/>
          <w:sz w:val="24"/>
          <w:szCs w:val="24"/>
        </w:rPr>
      </w:pPr>
      <w:r w:rsidRPr="00B422D8">
        <w:rPr>
          <w:rFonts w:ascii="Times New Roman" w:hAnsi="Times New Roman"/>
          <w:color w:val="262626"/>
          <w:sz w:val="24"/>
          <w:szCs w:val="24"/>
          <w:lang w:eastAsia="tr-TR"/>
        </w:rPr>
        <w:t xml:space="preserve">The analysis concludes that </w:t>
      </w:r>
      <w:r w:rsidRPr="00C505B8">
        <w:rPr>
          <w:rFonts w:ascii="Times New Roman" w:hAnsi="Times New Roman"/>
          <w:b/>
          <w:color w:val="0070C0"/>
          <w:sz w:val="24"/>
          <w:szCs w:val="24"/>
          <w:lang w:eastAsia="tr-TR"/>
        </w:rPr>
        <w:t>currency-related price pressures are mainly concentrated in a few large middle income</w:t>
      </w:r>
      <w:r w:rsidR="00C505B8" w:rsidRPr="00C505B8">
        <w:rPr>
          <w:rFonts w:ascii="Times New Roman" w:hAnsi="Times New Roman"/>
          <w:b/>
          <w:color w:val="0070C0"/>
          <w:sz w:val="24"/>
          <w:szCs w:val="24"/>
          <w:lang w:eastAsia="tr-TR"/>
        </w:rPr>
        <w:t xml:space="preserve"> economies, includi</w:t>
      </w:r>
      <w:r w:rsidRPr="00C505B8">
        <w:rPr>
          <w:rFonts w:ascii="Times New Roman" w:hAnsi="Times New Roman"/>
          <w:b/>
          <w:color w:val="0070C0"/>
          <w:sz w:val="24"/>
          <w:szCs w:val="24"/>
          <w:lang w:eastAsia="tr-TR"/>
        </w:rPr>
        <w:t>ng Argentina, Venezuela, Turkey, Ghana, South Africa, Indonesia or India.</w:t>
      </w:r>
    </w:p>
    <w:p w14:paraId="6790A2C0" w14:textId="77777777" w:rsidR="00000A82" w:rsidRPr="0063499E" w:rsidRDefault="00000A82" w:rsidP="00000A82">
      <w:pPr>
        <w:pBdr>
          <w:top w:val="double" w:sz="4" w:space="1" w:color="4F6228" w:themeColor="accent3" w:themeShade="80"/>
          <w:left w:val="double" w:sz="4" w:space="4" w:color="4F6228" w:themeColor="accent3" w:themeShade="80"/>
          <w:bottom w:val="double" w:sz="4" w:space="2" w:color="4F6228" w:themeColor="accent3" w:themeShade="80"/>
          <w:right w:val="double" w:sz="4" w:space="4" w:color="4F6228" w:themeColor="accent3" w:themeShade="80"/>
        </w:pBdr>
        <w:spacing w:before="120" w:after="120" w:line="360" w:lineRule="auto"/>
        <w:jc w:val="both"/>
        <w:rPr>
          <w:rFonts w:ascii="Times New Roman" w:hAnsi="Times New Roman"/>
          <w:b/>
          <w:color w:val="FF0000"/>
          <w:position w:val="-16"/>
          <w:sz w:val="40"/>
          <w:szCs w:val="40"/>
        </w:rPr>
      </w:pPr>
      <w:r>
        <w:rPr>
          <w:rFonts w:ascii="Times New Roman" w:hAnsi="Times New Roman"/>
          <w:b/>
          <w:color w:val="FF0000"/>
          <w:position w:val="-16"/>
          <w:sz w:val="40"/>
          <w:szCs w:val="40"/>
        </w:rPr>
        <w:lastRenderedPageBreak/>
        <w:t>Open</w:t>
      </w:r>
      <w:r w:rsidRPr="0063499E">
        <w:rPr>
          <w:rFonts w:ascii="Times New Roman" w:hAnsi="Times New Roman"/>
          <w:b/>
          <w:color w:val="FF0000"/>
          <w:position w:val="-16"/>
          <w:sz w:val="40"/>
          <w:szCs w:val="40"/>
        </w:rPr>
        <w:t xml:space="preserve"> Economy Phillips</w:t>
      </w:r>
      <w:r>
        <w:rPr>
          <w:rFonts w:ascii="Times New Roman" w:hAnsi="Times New Roman"/>
          <w:b/>
          <w:color w:val="FF0000"/>
          <w:position w:val="-16"/>
          <w:sz w:val="40"/>
          <w:szCs w:val="40"/>
        </w:rPr>
        <w:t xml:space="preserve"> Curve</w:t>
      </w:r>
      <w:r w:rsidRPr="0063499E">
        <w:rPr>
          <w:rFonts w:ascii="Times New Roman" w:hAnsi="Times New Roman"/>
          <w:b/>
          <w:color w:val="FF0000"/>
          <w:position w:val="-16"/>
          <w:sz w:val="40"/>
          <w:szCs w:val="40"/>
        </w:rPr>
        <w:t xml:space="preserve">: </w:t>
      </w:r>
    </w:p>
    <w:p w14:paraId="32C085BB" w14:textId="77777777" w:rsidR="00000A82" w:rsidRPr="00EA239E" w:rsidRDefault="00000A82" w:rsidP="00000A82">
      <w:pPr>
        <w:pBdr>
          <w:top w:val="double" w:sz="4" w:space="1" w:color="4F6228" w:themeColor="accent3" w:themeShade="80"/>
          <w:left w:val="double" w:sz="4" w:space="4" w:color="4F6228" w:themeColor="accent3" w:themeShade="80"/>
          <w:bottom w:val="double" w:sz="4" w:space="2" w:color="4F6228" w:themeColor="accent3" w:themeShade="80"/>
          <w:right w:val="double" w:sz="4" w:space="4" w:color="4F6228" w:themeColor="accent3" w:themeShade="80"/>
        </w:pBdr>
        <w:spacing w:before="120" w:after="120" w:line="360" w:lineRule="auto"/>
        <w:jc w:val="both"/>
        <w:rPr>
          <w:rFonts w:ascii="Times New Roman" w:hAnsi="Times New Roman"/>
          <w:b/>
          <w:color w:val="FF0000"/>
          <w:position w:val="-16"/>
          <w:sz w:val="24"/>
          <w:szCs w:val="24"/>
        </w:rPr>
      </w:pPr>
      <w:r w:rsidRPr="00EA239E">
        <w:rPr>
          <w:rFonts w:ascii="Times New Roman" w:hAnsi="Times New Roman"/>
          <w:b/>
          <w:color w:val="FF0000"/>
          <w:position w:val="-16"/>
          <w:sz w:val="24"/>
          <w:szCs w:val="24"/>
        </w:rPr>
        <w:t>Phillips Equation Included Exchange Rate Pass Through</w:t>
      </w:r>
    </w:p>
    <w:p w14:paraId="1ED71294" w14:textId="77777777" w:rsidR="00000A82" w:rsidRDefault="00000A82" w:rsidP="00000A82">
      <w:pPr>
        <w:pBdr>
          <w:top w:val="double" w:sz="4" w:space="1" w:color="4F6228" w:themeColor="accent3" w:themeShade="80"/>
          <w:left w:val="double" w:sz="4" w:space="4" w:color="4F6228" w:themeColor="accent3" w:themeShade="80"/>
          <w:bottom w:val="double" w:sz="4" w:space="2" w:color="4F6228" w:themeColor="accent3" w:themeShade="80"/>
          <w:right w:val="double" w:sz="4" w:space="4" w:color="4F6228" w:themeColor="accent3" w:themeShade="80"/>
        </w:pBdr>
        <w:autoSpaceDE w:val="0"/>
        <w:autoSpaceDN w:val="0"/>
        <w:adjustRightInd w:val="0"/>
        <w:spacing w:after="0" w:line="360" w:lineRule="auto"/>
        <w:jc w:val="both"/>
        <w:rPr>
          <w:rFonts w:ascii="Times New Roman" w:hAnsi="Times New Roman"/>
          <w:color w:val="000000"/>
          <w:sz w:val="24"/>
          <w:szCs w:val="24"/>
          <w:lang w:eastAsia="tr-TR"/>
        </w:rPr>
      </w:pPr>
      <w:r w:rsidRPr="00EA239E">
        <w:rPr>
          <w:rFonts w:ascii="Times New Roman" w:hAnsi="Times New Roman"/>
          <w:b/>
          <w:color w:val="000000"/>
          <w:sz w:val="24"/>
          <w:szCs w:val="24"/>
          <w:lang w:eastAsia="tr-TR"/>
        </w:rPr>
        <w:t>In open economies, exchange rate fluctuations affect the behavior of inflation</w:t>
      </w:r>
      <w:r w:rsidRPr="00CA7E14">
        <w:rPr>
          <w:rFonts w:ascii="Times New Roman" w:hAnsi="Times New Roman"/>
          <w:color w:val="000000"/>
          <w:sz w:val="24"/>
          <w:szCs w:val="24"/>
          <w:lang w:eastAsia="tr-TR"/>
        </w:rPr>
        <w:t xml:space="preserve">.  </w:t>
      </w:r>
      <w:r w:rsidRPr="00C505B8">
        <w:rPr>
          <w:rFonts w:ascii="Times New Roman" w:hAnsi="Times New Roman"/>
          <w:color w:val="0070C0"/>
          <w:sz w:val="24"/>
          <w:szCs w:val="24"/>
          <w:lang w:eastAsia="tr-TR"/>
        </w:rPr>
        <w:t>This makes the exchange rate pass-through</w:t>
      </w:r>
      <w:r w:rsidRPr="00CA7E14">
        <w:rPr>
          <w:rFonts w:ascii="Times New Roman" w:hAnsi="Times New Roman"/>
          <w:color w:val="000000"/>
          <w:sz w:val="24"/>
          <w:szCs w:val="24"/>
          <w:lang w:eastAsia="tr-TR"/>
        </w:rPr>
        <w:t xml:space="preserve"> (defined as the effect of exchange rate changes on domestic inflation) </w:t>
      </w:r>
      <w:r w:rsidRPr="00C505B8">
        <w:rPr>
          <w:rFonts w:ascii="Times New Roman" w:hAnsi="Times New Roman"/>
          <w:color w:val="0070C0"/>
          <w:sz w:val="24"/>
          <w:szCs w:val="24"/>
          <w:lang w:eastAsia="tr-TR"/>
        </w:rPr>
        <w:t>an important consideration with respect to monetary policy</w:t>
      </w:r>
      <w:r w:rsidRPr="00CA7E14">
        <w:rPr>
          <w:rFonts w:ascii="Times New Roman" w:hAnsi="Times New Roman"/>
          <w:color w:val="000000"/>
          <w:sz w:val="24"/>
          <w:szCs w:val="24"/>
          <w:lang w:eastAsia="tr-TR"/>
        </w:rPr>
        <w:t xml:space="preserve">.  Several </w:t>
      </w:r>
      <w:r>
        <w:rPr>
          <w:rFonts w:ascii="Times New Roman" w:hAnsi="Times New Roman"/>
          <w:color w:val="000000"/>
          <w:sz w:val="24"/>
          <w:szCs w:val="24"/>
          <w:lang w:eastAsia="tr-TR"/>
        </w:rPr>
        <w:t xml:space="preserve">authors claim that even </w:t>
      </w:r>
      <w:r w:rsidRPr="00CA7E14">
        <w:rPr>
          <w:rFonts w:ascii="Times New Roman" w:hAnsi="Times New Roman"/>
          <w:color w:val="000000"/>
          <w:sz w:val="24"/>
          <w:szCs w:val="24"/>
          <w:lang w:eastAsia="tr-TR"/>
        </w:rPr>
        <w:t>considerably large changes in exchange rates during the 1990s had a surprisingly weak effect on domestic inflation in some small open economies.</w:t>
      </w:r>
      <w:r>
        <w:rPr>
          <w:rFonts w:ascii="Times New Roman" w:hAnsi="Times New Roman"/>
          <w:color w:val="000000"/>
          <w:sz w:val="24"/>
          <w:szCs w:val="24"/>
          <w:lang w:eastAsia="tr-TR"/>
        </w:rPr>
        <w:t xml:space="preserve"> </w:t>
      </w:r>
    </w:p>
    <w:p w14:paraId="3BF081B8" w14:textId="77777777" w:rsidR="00000A82" w:rsidRDefault="00000A82" w:rsidP="00000A82">
      <w:pPr>
        <w:pBdr>
          <w:top w:val="double" w:sz="4" w:space="1" w:color="4F6228" w:themeColor="accent3" w:themeShade="80"/>
          <w:left w:val="double" w:sz="4" w:space="4" w:color="4F6228" w:themeColor="accent3" w:themeShade="80"/>
          <w:bottom w:val="double" w:sz="4" w:space="2" w:color="4F6228" w:themeColor="accent3" w:themeShade="80"/>
          <w:right w:val="double" w:sz="4" w:space="4" w:color="4F6228" w:themeColor="accent3" w:themeShade="80"/>
        </w:pBdr>
        <w:autoSpaceDE w:val="0"/>
        <w:autoSpaceDN w:val="0"/>
        <w:adjustRightInd w:val="0"/>
        <w:spacing w:after="0" w:line="360" w:lineRule="auto"/>
        <w:jc w:val="both"/>
        <w:rPr>
          <w:rFonts w:ascii="Times New Roman" w:hAnsi="Times New Roman"/>
          <w:color w:val="000000"/>
          <w:sz w:val="24"/>
          <w:szCs w:val="24"/>
          <w:lang w:eastAsia="tr-TR"/>
        </w:rPr>
      </w:pPr>
      <w:r>
        <w:rPr>
          <w:rFonts w:ascii="Times New Roman" w:hAnsi="Times New Roman"/>
          <w:noProof/>
          <w:color w:val="000000"/>
          <w:sz w:val="24"/>
          <w:szCs w:val="24"/>
          <w:lang w:eastAsia="tr-TR"/>
        </w:rPr>
        <w:drawing>
          <wp:anchor distT="0" distB="0" distL="114300" distR="114300" simplePos="0" relativeHeight="251664384" behindDoc="0" locked="0" layoutInCell="1" allowOverlap="1" wp14:anchorId="31E169A5" wp14:editId="2F9EAB72">
            <wp:simplePos x="0" y="0"/>
            <wp:positionH relativeFrom="margin">
              <wp:align>left</wp:align>
            </wp:positionH>
            <wp:positionV relativeFrom="margin">
              <wp:posOffset>2559685</wp:posOffset>
            </wp:positionV>
            <wp:extent cx="2175510" cy="1272540"/>
            <wp:effectExtent l="19050" t="0" r="0" b="0"/>
            <wp:wrapSquare wrapText="bothSides"/>
            <wp:docPr id="6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cstate="print"/>
                    <a:srcRect/>
                    <a:stretch>
                      <a:fillRect/>
                    </a:stretch>
                  </pic:blipFill>
                  <pic:spPr bwMode="auto">
                    <a:xfrm>
                      <a:off x="0" y="0"/>
                      <a:ext cx="2175510" cy="1272540"/>
                    </a:xfrm>
                    <a:prstGeom prst="rect">
                      <a:avLst/>
                    </a:prstGeom>
                    <a:noFill/>
                    <a:ln w="9525">
                      <a:noFill/>
                      <a:miter lim="800000"/>
                      <a:headEnd/>
                      <a:tailEnd/>
                    </a:ln>
                  </pic:spPr>
                </pic:pic>
              </a:graphicData>
            </a:graphic>
          </wp:anchor>
        </w:drawing>
      </w:r>
      <w:r w:rsidRPr="00CB30DB">
        <w:rPr>
          <w:rFonts w:ascii="Times New Roman" w:hAnsi="Times New Roman"/>
          <w:color w:val="000000"/>
          <w:sz w:val="24"/>
          <w:szCs w:val="24"/>
          <w:lang w:eastAsia="tr-TR"/>
        </w:rPr>
        <w:t xml:space="preserve"> In an open economy, inﬂation is not only determined by domestic economic conditions</w:t>
      </w:r>
      <w:r>
        <w:rPr>
          <w:rFonts w:ascii="Times New Roman" w:hAnsi="Times New Roman"/>
          <w:color w:val="000000"/>
          <w:sz w:val="24"/>
          <w:szCs w:val="24"/>
          <w:lang w:eastAsia="tr-TR"/>
        </w:rPr>
        <w:t xml:space="preserve"> </w:t>
      </w:r>
      <w:r w:rsidRPr="00CB30DB">
        <w:rPr>
          <w:rFonts w:ascii="Times New Roman" w:hAnsi="Times New Roman"/>
          <w:color w:val="000000"/>
          <w:sz w:val="24"/>
          <w:szCs w:val="24"/>
          <w:lang w:eastAsia="tr-TR"/>
        </w:rPr>
        <w:t>but also by developments amongst the economy’s trading partners, which</w:t>
      </w:r>
      <w:r>
        <w:rPr>
          <w:rFonts w:ascii="Times New Roman" w:hAnsi="Times New Roman"/>
          <w:color w:val="000000"/>
          <w:sz w:val="24"/>
          <w:szCs w:val="24"/>
          <w:lang w:eastAsia="tr-TR"/>
        </w:rPr>
        <w:t xml:space="preserve"> </w:t>
      </w:r>
      <w:r w:rsidRPr="00103A47">
        <w:rPr>
          <w:rFonts w:ascii="Times New Roman" w:hAnsi="Times New Roman"/>
          <w:color w:val="000000"/>
          <w:sz w:val="24"/>
          <w:szCs w:val="24"/>
          <w:lang w:eastAsia="tr-TR"/>
        </w:rPr>
        <w:t>inﬂuence the competitiveness of the tradable sector. The closed economy Phillips</w:t>
      </w:r>
      <w:r>
        <w:rPr>
          <w:rFonts w:ascii="Times New Roman" w:hAnsi="Times New Roman"/>
          <w:color w:val="000000"/>
          <w:sz w:val="24"/>
          <w:szCs w:val="24"/>
          <w:lang w:eastAsia="tr-TR"/>
        </w:rPr>
        <w:t xml:space="preserve"> </w:t>
      </w:r>
      <w:r w:rsidRPr="00103A47">
        <w:rPr>
          <w:rFonts w:ascii="Times New Roman" w:hAnsi="Times New Roman"/>
          <w:color w:val="000000"/>
          <w:sz w:val="24"/>
          <w:szCs w:val="24"/>
          <w:lang w:eastAsia="tr-TR"/>
        </w:rPr>
        <w:t>curve is thus typically augmented with variables that capture the impact of swings</w:t>
      </w:r>
      <w:r>
        <w:rPr>
          <w:rFonts w:ascii="Times New Roman" w:hAnsi="Times New Roman"/>
          <w:color w:val="000000"/>
          <w:sz w:val="24"/>
          <w:szCs w:val="24"/>
          <w:lang w:eastAsia="tr-TR"/>
        </w:rPr>
        <w:t xml:space="preserve"> </w:t>
      </w:r>
      <w:r w:rsidRPr="00103A47">
        <w:rPr>
          <w:rFonts w:ascii="Times New Roman" w:hAnsi="Times New Roman"/>
          <w:color w:val="000000"/>
          <w:sz w:val="24"/>
          <w:szCs w:val="24"/>
          <w:lang w:eastAsia="tr-TR"/>
        </w:rPr>
        <w:t>in international competitiveness. The simplest way to do this is by including nominal</w:t>
      </w:r>
      <w:r>
        <w:rPr>
          <w:rFonts w:ascii="Times New Roman" w:hAnsi="Times New Roman"/>
          <w:color w:val="000000"/>
          <w:sz w:val="24"/>
          <w:szCs w:val="24"/>
          <w:lang w:eastAsia="tr-TR"/>
        </w:rPr>
        <w:t xml:space="preserve"> </w:t>
      </w:r>
      <w:r w:rsidRPr="00103A47">
        <w:rPr>
          <w:rFonts w:ascii="Times New Roman" w:hAnsi="Times New Roman"/>
          <w:color w:val="000000"/>
          <w:sz w:val="24"/>
          <w:szCs w:val="24"/>
          <w:lang w:eastAsia="tr-TR"/>
        </w:rPr>
        <w:t>exchange rate terms into equation. Capturing the impact of deviations in international prices suggests the following</w:t>
      </w:r>
      <w:r>
        <w:rPr>
          <w:rFonts w:ascii="Times New Roman" w:hAnsi="Times New Roman"/>
          <w:sz w:val="24"/>
          <w:szCs w:val="24"/>
          <w:lang w:eastAsia="tr-TR"/>
        </w:rPr>
        <w:t xml:space="preserve"> </w:t>
      </w:r>
      <w:r w:rsidRPr="00103A47">
        <w:rPr>
          <w:rFonts w:ascii="Times New Roman" w:hAnsi="Times New Roman"/>
          <w:color w:val="000000"/>
          <w:sz w:val="24"/>
          <w:szCs w:val="24"/>
          <w:lang w:eastAsia="tr-TR"/>
        </w:rPr>
        <w:t>open economy analogue to the closed economy Phillips curve:</w:t>
      </w:r>
    </w:p>
    <w:p w14:paraId="14AD5467" w14:textId="390C3CF1" w:rsidR="00000A82" w:rsidRDefault="00000A82" w:rsidP="00000A82">
      <w:pPr>
        <w:pBdr>
          <w:top w:val="double" w:sz="4" w:space="1" w:color="4F6228" w:themeColor="accent3" w:themeShade="80"/>
          <w:left w:val="double" w:sz="4" w:space="4" w:color="4F6228" w:themeColor="accent3" w:themeShade="80"/>
          <w:bottom w:val="double" w:sz="4" w:space="2" w:color="4F6228" w:themeColor="accent3" w:themeShade="80"/>
          <w:right w:val="double" w:sz="4" w:space="4" w:color="4F6228" w:themeColor="accent3" w:themeShade="80"/>
        </w:pBdr>
        <w:autoSpaceDE w:val="0"/>
        <w:autoSpaceDN w:val="0"/>
        <w:adjustRightInd w:val="0"/>
        <w:spacing w:after="0" w:line="360" w:lineRule="auto"/>
        <w:jc w:val="both"/>
        <w:rPr>
          <w:rFonts w:ascii="Times New Roman" w:hAnsi="Times New Roman"/>
          <w:color w:val="000000"/>
          <w:sz w:val="24"/>
          <w:szCs w:val="24"/>
          <w:lang w:eastAsia="tr-TR"/>
        </w:rPr>
      </w:pPr>
      <w:r>
        <w:rPr>
          <w:rFonts w:ascii="Times New Roman" w:hAnsi="Times New Roman"/>
          <w:color w:val="000000"/>
          <w:sz w:val="24"/>
          <w:szCs w:val="24"/>
          <w:lang w:eastAsia="tr-TR"/>
        </w:rPr>
        <w:t xml:space="preserve">                                       </w:t>
      </w:r>
      <w:r>
        <w:rPr>
          <w:rFonts w:ascii="Times New Roman" w:hAnsi="Times New Roman"/>
          <w:noProof/>
          <w:position w:val="-14"/>
          <w:sz w:val="24"/>
          <w:szCs w:val="24"/>
          <w:lang w:eastAsia="tr-TR"/>
        </w:rPr>
        <w:drawing>
          <wp:inline distT="0" distB="0" distL="0" distR="0" wp14:anchorId="1B946205" wp14:editId="03499600">
            <wp:extent cx="2717800" cy="292100"/>
            <wp:effectExtent l="0" t="0" r="0" b="12700"/>
            <wp:docPr id="67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17800" cy="292100"/>
                    </a:xfrm>
                    <a:prstGeom prst="rect">
                      <a:avLst/>
                    </a:prstGeom>
                    <a:noFill/>
                    <a:ln>
                      <a:noFill/>
                    </a:ln>
                  </pic:spPr>
                </pic:pic>
              </a:graphicData>
            </a:graphic>
          </wp:inline>
        </w:drawing>
      </w:r>
    </w:p>
    <w:p w14:paraId="588B9DC0" w14:textId="7010E224" w:rsidR="00000A82" w:rsidRPr="00287DEE" w:rsidRDefault="00000A82" w:rsidP="00000A82">
      <w:pPr>
        <w:pBdr>
          <w:top w:val="double" w:sz="4" w:space="1" w:color="4F6228" w:themeColor="accent3" w:themeShade="80"/>
          <w:left w:val="double" w:sz="4" w:space="4" w:color="4F6228" w:themeColor="accent3" w:themeShade="80"/>
          <w:bottom w:val="double" w:sz="4" w:space="2" w:color="4F6228" w:themeColor="accent3" w:themeShade="80"/>
          <w:right w:val="double" w:sz="4" w:space="4" w:color="4F6228" w:themeColor="accent3" w:themeShade="80"/>
        </w:pBdr>
        <w:autoSpaceDE w:val="0"/>
        <w:autoSpaceDN w:val="0"/>
        <w:adjustRightInd w:val="0"/>
        <w:spacing w:after="0" w:line="360" w:lineRule="auto"/>
        <w:jc w:val="both"/>
        <w:rPr>
          <w:rFonts w:ascii="Times New Roman" w:hAnsi="Times New Roman"/>
          <w:color w:val="000000"/>
          <w:sz w:val="24"/>
          <w:szCs w:val="24"/>
          <w:shd w:val="clear" w:color="auto" w:fill="FFFFFF"/>
        </w:rPr>
      </w:pPr>
      <w:r>
        <w:rPr>
          <w:rFonts w:ascii="Times New Roman" w:eastAsia="Times New Roman" w:hAnsi="Times New Roman"/>
          <w:noProof/>
          <w:color w:val="000000"/>
          <w:sz w:val="24"/>
          <w:szCs w:val="24"/>
          <w:lang w:eastAsia="tr-TR"/>
        </w:rPr>
        <w:drawing>
          <wp:anchor distT="0" distB="0" distL="114300" distR="114300" simplePos="0" relativeHeight="251665408" behindDoc="0" locked="0" layoutInCell="1" allowOverlap="1" wp14:anchorId="7523F958" wp14:editId="0021A95F">
            <wp:simplePos x="0" y="0"/>
            <wp:positionH relativeFrom="margin">
              <wp:posOffset>18415</wp:posOffset>
            </wp:positionH>
            <wp:positionV relativeFrom="margin">
              <wp:posOffset>5229860</wp:posOffset>
            </wp:positionV>
            <wp:extent cx="2899410" cy="650875"/>
            <wp:effectExtent l="19050" t="0" r="0" b="0"/>
            <wp:wrapSquare wrapText="bothSides"/>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3" cstate="print"/>
                    <a:srcRect/>
                    <a:stretch>
                      <a:fillRect/>
                    </a:stretch>
                  </pic:blipFill>
                  <pic:spPr bwMode="auto">
                    <a:xfrm>
                      <a:off x="0" y="0"/>
                      <a:ext cx="2899410" cy="650875"/>
                    </a:xfrm>
                    <a:prstGeom prst="rect">
                      <a:avLst/>
                    </a:prstGeom>
                    <a:noFill/>
                    <a:ln w="9525">
                      <a:noFill/>
                      <a:miter lim="800000"/>
                      <a:headEnd/>
                      <a:tailEnd/>
                    </a:ln>
                  </pic:spPr>
                </pic:pic>
              </a:graphicData>
            </a:graphic>
          </wp:anchor>
        </w:drawing>
      </w:r>
      <w:r>
        <w:rPr>
          <w:rFonts w:ascii="Times New Roman" w:eastAsia="Times New Roman" w:hAnsi="Times New Roman"/>
          <w:noProof/>
          <w:color w:val="000000"/>
          <w:sz w:val="24"/>
          <w:szCs w:val="24"/>
          <w:lang w:eastAsia="tr-TR"/>
        </w:rPr>
        <w:t xml:space="preserve"> </w:t>
      </w:r>
      <w:r w:rsidRPr="00C0592A">
        <w:rPr>
          <w:rFonts w:ascii="Times New Roman" w:eastAsia="Times New Roman" w:hAnsi="Times New Roman"/>
          <w:color w:val="000000"/>
          <w:sz w:val="24"/>
          <w:szCs w:val="24"/>
          <w:lang w:eastAsia="tr-TR"/>
        </w:rPr>
        <w:t xml:space="preserve"> The coefficient  </w:t>
      </w:r>
      <w:r>
        <w:rPr>
          <w:noProof/>
          <w:position w:val="-12"/>
          <w:lang w:eastAsia="tr-TR"/>
        </w:rPr>
        <w:drawing>
          <wp:inline distT="0" distB="0" distL="0" distR="0" wp14:anchorId="26810C18" wp14:editId="61BECED0">
            <wp:extent cx="203200" cy="266700"/>
            <wp:effectExtent l="0" t="0" r="0" b="12700"/>
            <wp:docPr id="67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03200" cy="266700"/>
                    </a:xfrm>
                    <a:prstGeom prst="rect">
                      <a:avLst/>
                    </a:prstGeom>
                    <a:noFill/>
                    <a:ln>
                      <a:noFill/>
                    </a:ln>
                  </pic:spPr>
                </pic:pic>
              </a:graphicData>
            </a:graphic>
          </wp:inline>
        </w:drawing>
      </w:r>
      <w:r w:rsidRPr="00C0592A">
        <w:rPr>
          <w:rFonts w:ascii="Times New Roman" w:eastAsia="Times New Roman" w:hAnsi="Times New Roman"/>
          <w:color w:val="000000"/>
          <w:sz w:val="24"/>
          <w:szCs w:val="24"/>
          <w:lang w:eastAsia="tr-TR"/>
        </w:rPr>
        <w:t xml:space="preserve"> thus measures ERPT</w:t>
      </w:r>
      <w:r>
        <w:rPr>
          <w:rFonts w:ascii="Times New Roman" w:eastAsia="Times New Roman" w:hAnsi="Times New Roman"/>
          <w:color w:val="000000"/>
          <w:sz w:val="24"/>
          <w:szCs w:val="24"/>
          <w:lang w:eastAsia="tr-TR"/>
        </w:rPr>
        <w:t xml:space="preserve"> </w:t>
      </w:r>
      <w:r w:rsidRPr="00445A17">
        <w:rPr>
          <w:rFonts w:ascii="Times New Roman" w:hAnsi="Times New Roman"/>
          <w:color w:val="000000"/>
          <w:sz w:val="24"/>
          <w:szCs w:val="24"/>
          <w:shd w:val="clear" w:color="auto" w:fill="FFFFFF"/>
        </w:rPr>
        <w:t xml:space="preserve">Various studies have shown that ERPT has declined in recent years, particularly in developed economies. As this decline has coincided with significant falls in the level of inflation, researchers have examined whether the </w:t>
      </w:r>
      <w:r w:rsidRPr="00287DEE">
        <w:rPr>
          <w:rFonts w:ascii="Times New Roman" w:hAnsi="Times New Roman"/>
          <w:color w:val="000000"/>
          <w:sz w:val="24"/>
          <w:szCs w:val="24"/>
          <w:shd w:val="clear" w:color="auto" w:fill="FFFFFF"/>
        </w:rPr>
        <w:t>degree of ERPT is related to the inflation environment.</w:t>
      </w:r>
      <w:bookmarkStart w:id="20" w:name="top4"/>
      <w:bookmarkEnd w:id="20"/>
    </w:p>
    <w:p w14:paraId="7F2FC0A3" w14:textId="634DFAA8" w:rsidR="00000A82" w:rsidRDefault="00000A82" w:rsidP="00000A82">
      <w:pPr>
        <w:pBdr>
          <w:top w:val="double" w:sz="4" w:space="1" w:color="4F6228" w:themeColor="accent3" w:themeShade="80"/>
          <w:left w:val="double" w:sz="4" w:space="4" w:color="4F6228" w:themeColor="accent3" w:themeShade="80"/>
          <w:bottom w:val="double" w:sz="4" w:space="2" w:color="4F6228" w:themeColor="accent3" w:themeShade="80"/>
          <w:right w:val="double" w:sz="4" w:space="4" w:color="4F6228" w:themeColor="accent3" w:themeShade="80"/>
        </w:pBdr>
        <w:autoSpaceDE w:val="0"/>
        <w:autoSpaceDN w:val="0"/>
        <w:adjustRightInd w:val="0"/>
        <w:spacing w:after="0" w:line="360" w:lineRule="auto"/>
        <w:jc w:val="both"/>
        <w:rPr>
          <w:rFonts w:ascii="Times New Roman" w:hAnsi="Times New Roman"/>
          <w:sz w:val="28"/>
          <w:szCs w:val="28"/>
        </w:rPr>
      </w:pPr>
      <w:r w:rsidRPr="00287DEE">
        <w:rPr>
          <w:rFonts w:ascii="Times New Roman" w:hAnsi="Times New Roman"/>
          <w:color w:val="000000"/>
          <w:sz w:val="24"/>
          <w:szCs w:val="24"/>
          <w:shd w:val="clear" w:color="auto" w:fill="FFFFFF"/>
        </w:rPr>
        <w:t xml:space="preserve">It is </w:t>
      </w:r>
      <w:r>
        <w:rPr>
          <w:rFonts w:ascii="Times New Roman" w:hAnsi="Times New Roman"/>
          <w:color w:val="000000"/>
          <w:sz w:val="24"/>
          <w:szCs w:val="24"/>
          <w:shd w:val="clear" w:color="auto" w:fill="FFFFFF"/>
        </w:rPr>
        <w:t xml:space="preserve">possible to express expected inflation related with credit growth rate ( </w:t>
      </w:r>
      <w:r>
        <w:rPr>
          <w:rFonts w:ascii="Times New Roman" w:hAnsi="Times New Roman"/>
          <w:noProof/>
          <w:position w:val="-6"/>
          <w:sz w:val="28"/>
          <w:szCs w:val="28"/>
          <w:lang w:eastAsia="tr-TR"/>
        </w:rPr>
        <w:drawing>
          <wp:inline distT="0" distB="0" distL="0" distR="0" wp14:anchorId="3FB9C9FD" wp14:editId="07FF2C2A">
            <wp:extent cx="215900" cy="241300"/>
            <wp:effectExtent l="0" t="0" r="12700" b="12700"/>
            <wp:docPr id="67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15900" cy="241300"/>
                    </a:xfrm>
                    <a:prstGeom prst="rect">
                      <a:avLst/>
                    </a:prstGeom>
                    <a:noFill/>
                    <a:ln>
                      <a:noFill/>
                    </a:ln>
                  </pic:spPr>
                </pic:pic>
              </a:graphicData>
            </a:graphic>
          </wp:inline>
        </w:drawing>
      </w:r>
      <w:r>
        <w:rPr>
          <w:rFonts w:ascii="Times New Roman" w:hAnsi="Times New Roman"/>
          <w:sz w:val="28"/>
          <w:szCs w:val="28"/>
        </w:rPr>
        <w:t>)</w:t>
      </w:r>
    </w:p>
    <w:p w14:paraId="65FE3103" w14:textId="28660326" w:rsidR="00000A82" w:rsidRPr="00287DEE" w:rsidRDefault="00000A82" w:rsidP="00000A82">
      <w:pPr>
        <w:pBdr>
          <w:top w:val="double" w:sz="4" w:space="1" w:color="4F6228" w:themeColor="accent3" w:themeShade="80"/>
          <w:left w:val="double" w:sz="4" w:space="4" w:color="4F6228" w:themeColor="accent3" w:themeShade="80"/>
          <w:bottom w:val="double" w:sz="4" w:space="2" w:color="4F6228" w:themeColor="accent3" w:themeShade="80"/>
          <w:right w:val="double" w:sz="4" w:space="4" w:color="4F6228" w:themeColor="accent3" w:themeShade="80"/>
        </w:pBdr>
        <w:autoSpaceDE w:val="0"/>
        <w:autoSpaceDN w:val="0"/>
        <w:adjustRightInd w:val="0"/>
        <w:spacing w:after="0" w:line="360" w:lineRule="auto"/>
        <w:jc w:val="both"/>
        <w:rPr>
          <w:rFonts w:ascii="Times New Roman" w:hAnsi="Times New Roman"/>
          <w:color w:val="FF0000"/>
          <w:sz w:val="28"/>
          <w:szCs w:val="28"/>
        </w:rPr>
      </w:pPr>
      <w:r>
        <w:rPr>
          <w:rFonts w:ascii="Times New Roman" w:hAnsi="Times New Roman"/>
          <w:noProof/>
          <w:color w:val="FF0000"/>
          <w:position w:val="-16"/>
          <w:sz w:val="24"/>
          <w:szCs w:val="24"/>
          <w:lang w:eastAsia="tr-TR"/>
        </w:rPr>
        <w:drawing>
          <wp:inline distT="0" distB="0" distL="0" distR="0" wp14:anchorId="5586BD82" wp14:editId="0D8AFF04">
            <wp:extent cx="2273300" cy="330200"/>
            <wp:effectExtent l="0" t="0" r="12700" b="0"/>
            <wp:docPr id="67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73300" cy="330200"/>
                    </a:xfrm>
                    <a:prstGeom prst="rect">
                      <a:avLst/>
                    </a:prstGeom>
                    <a:noFill/>
                    <a:ln>
                      <a:noFill/>
                    </a:ln>
                  </pic:spPr>
                </pic:pic>
              </a:graphicData>
            </a:graphic>
          </wp:inline>
        </w:drawing>
      </w:r>
    </w:p>
    <w:p w14:paraId="63AB2D69" w14:textId="3387F3D3" w:rsidR="00000A82" w:rsidRPr="00287DEE" w:rsidRDefault="00000A82" w:rsidP="00000A82">
      <w:pPr>
        <w:pBdr>
          <w:top w:val="double" w:sz="4" w:space="1" w:color="4F6228" w:themeColor="accent3" w:themeShade="80"/>
          <w:left w:val="double" w:sz="4" w:space="4" w:color="4F6228" w:themeColor="accent3" w:themeShade="80"/>
          <w:bottom w:val="double" w:sz="4" w:space="2" w:color="4F6228" w:themeColor="accent3" w:themeShade="80"/>
          <w:right w:val="double" w:sz="4" w:space="4" w:color="4F6228" w:themeColor="accent3" w:themeShade="80"/>
        </w:pBdr>
        <w:autoSpaceDE w:val="0"/>
        <w:autoSpaceDN w:val="0"/>
        <w:adjustRightInd w:val="0"/>
        <w:spacing w:after="0" w:line="360" w:lineRule="auto"/>
        <w:jc w:val="both"/>
        <w:rPr>
          <w:rFonts w:ascii="Times New Roman" w:hAnsi="Times New Roman"/>
          <w:color w:val="FF0000"/>
          <w:sz w:val="28"/>
          <w:szCs w:val="28"/>
        </w:rPr>
      </w:pPr>
      <w:r>
        <w:rPr>
          <w:rFonts w:ascii="Times New Roman" w:hAnsi="Times New Roman"/>
          <w:noProof/>
          <w:color w:val="FF0000"/>
          <w:position w:val="-12"/>
          <w:sz w:val="24"/>
          <w:szCs w:val="24"/>
          <w:lang w:eastAsia="tr-TR"/>
        </w:rPr>
        <w:drawing>
          <wp:inline distT="0" distB="0" distL="0" distR="0" wp14:anchorId="2D2112D2" wp14:editId="19642FBC">
            <wp:extent cx="4648200" cy="330200"/>
            <wp:effectExtent l="0" t="0" r="0" b="0"/>
            <wp:docPr id="6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48200" cy="330200"/>
                    </a:xfrm>
                    <a:prstGeom prst="rect">
                      <a:avLst/>
                    </a:prstGeom>
                    <a:noFill/>
                    <a:ln>
                      <a:noFill/>
                    </a:ln>
                  </pic:spPr>
                </pic:pic>
              </a:graphicData>
            </a:graphic>
          </wp:inline>
        </w:drawing>
      </w:r>
    </w:p>
    <w:p w14:paraId="136D6B7B" w14:textId="77777777" w:rsidR="006C70FF" w:rsidRPr="00261AA5" w:rsidRDefault="006C70FF" w:rsidP="00861895">
      <w:pPr>
        <w:pStyle w:val="ListeParagraf"/>
        <w:spacing w:before="120" w:after="120" w:line="360" w:lineRule="auto"/>
        <w:ind w:left="851" w:hanging="1091"/>
        <w:jc w:val="both"/>
        <w:rPr>
          <w:rFonts w:ascii="Times New Roman" w:hAnsi="Times New Roman"/>
          <w:sz w:val="24"/>
          <w:szCs w:val="24"/>
          <w:lang w:val="en-US"/>
        </w:rPr>
      </w:pPr>
    </w:p>
    <w:sectPr w:rsidR="006C70FF" w:rsidRPr="00261AA5" w:rsidSect="00FC2D40">
      <w:footerReference w:type="default" r:id="rId168"/>
      <w:pgSz w:w="12240" w:h="15840"/>
      <w:pgMar w:top="993" w:right="1750" w:bottom="1276" w:left="85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52C768" w14:textId="77777777" w:rsidR="009859BE" w:rsidRDefault="009859BE" w:rsidP="00573325">
      <w:pPr>
        <w:spacing w:after="0" w:line="240" w:lineRule="auto"/>
      </w:pPr>
      <w:r>
        <w:separator/>
      </w:r>
    </w:p>
  </w:endnote>
  <w:endnote w:type="continuationSeparator" w:id="0">
    <w:p w14:paraId="0EB9E480" w14:textId="77777777" w:rsidR="009859BE" w:rsidRDefault="009859BE" w:rsidP="005733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variable"/>
    <w:sig w:usb0="E0002AFF" w:usb1="C0007841" w:usb2="00000009" w:usb3="00000000" w:csb0="000001FF" w:csb1="00000000"/>
  </w:font>
  <w:font w:name="Calibri">
    <w:panose1 w:val="020F0502020204030204"/>
    <w:charset w:val="A2"/>
    <w:family w:val="swiss"/>
    <w:pitch w:val="variable"/>
    <w:sig w:usb0="E00002FF" w:usb1="4000ACFF" w:usb2="00000001" w:usb3="00000000" w:csb0="0000019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2"/>
    <w:family w:val="swiss"/>
    <w:pitch w:val="variable"/>
    <w:sig w:usb0="E0002AFF" w:usb1="C0007843" w:usb2="00000009" w:usb3="00000000" w:csb0="000001FF" w:csb1="00000000"/>
  </w:font>
  <w:font w:name="Arial Narrow">
    <w:panose1 w:val="020B0606020202030204"/>
    <w:charset w:val="A2"/>
    <w:family w:val="swiss"/>
    <w:pitch w:val="variable"/>
    <w:sig w:usb0="00000287" w:usb1="000008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A2"/>
    <w:family w:val="roman"/>
    <w:pitch w:val="variable"/>
    <w:sig w:usb0="E00002FF" w:usb1="400004FF" w:usb2="00000000" w:usb3="00000000" w:csb0="0000019F" w:csb1="00000000"/>
  </w:font>
  <w:font w:name="Tahoma">
    <w:panose1 w:val="020B0604030504040204"/>
    <w:charset w:val="A2"/>
    <w:family w:val="swiss"/>
    <w:pitch w:val="variable"/>
    <w:sig w:usb0="E1002EFF" w:usb1="C000605B" w:usb2="00000029" w:usb3="00000000" w:csb0="000101FF" w:csb1="00000000"/>
  </w:font>
  <w:font w:name="Georgia">
    <w:panose1 w:val="02040502050405020303"/>
    <w:charset w:val="A2"/>
    <w:family w:val="roman"/>
    <w:pitch w:val="variable"/>
    <w:sig w:usb0="00000287" w:usb1="00000000" w:usb2="00000000" w:usb3="00000000" w:csb0="0000009F" w:csb1="00000000"/>
  </w:font>
  <w:font w:name="Times">
    <w:panose1 w:val="02020603050405020304"/>
    <w:charset w:val="00"/>
    <w:family w:val="auto"/>
    <w:pitch w:val="variable"/>
    <w:sig w:usb0="00000003" w:usb1="00000000" w:usb2="00000000" w:usb3="00000000" w:csb0="00000001" w:csb1="00000000"/>
  </w:font>
  <w:font w:name="Cambria Math">
    <w:panose1 w:val="02040503050406030204"/>
    <w:charset w:val="A2"/>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A2"/>
    <w:family w:val="swiss"/>
    <w:pitch w:val="variable"/>
    <w:sig w:usb0="E0002AFF" w:usb1="C0007843"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4E8C64" w14:textId="77777777" w:rsidR="004E10E4" w:rsidRDefault="004E10E4">
    <w:pPr>
      <w:rPr>
        <w:rFonts w:ascii="Cambria" w:eastAsia="Times New Roman" w:hAnsi="Cambria"/>
      </w:rPr>
    </w:pPr>
    <w:r>
      <w:rPr>
        <w:rFonts w:ascii="Cambria" w:eastAsia="Times New Roman" w:hAnsi="Cambria"/>
        <w:noProof/>
        <w:lang w:eastAsia="tr-TR"/>
      </w:rPr>
      <mc:AlternateContent>
        <mc:Choice Requires="wps">
          <w:drawing>
            <wp:anchor distT="0" distB="0" distL="114300" distR="114300" simplePos="0" relativeHeight="251658240" behindDoc="0" locked="0" layoutInCell="1" allowOverlap="1" wp14:anchorId="402CD4D1" wp14:editId="12ED37B6">
              <wp:simplePos x="0" y="0"/>
              <wp:positionH relativeFrom="page">
                <wp:posOffset>3572510</wp:posOffset>
              </wp:positionH>
              <wp:positionV relativeFrom="page">
                <wp:posOffset>9276715</wp:posOffset>
              </wp:positionV>
              <wp:extent cx="626745" cy="626745"/>
              <wp:effectExtent l="0" t="0" r="1905" b="1905"/>
              <wp:wrapNone/>
              <wp:docPr id="10"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365F91"/>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1B3EF65" w14:textId="77777777" w:rsidR="004E10E4" w:rsidRPr="004D481D" w:rsidRDefault="004E10E4">
                          <w:pPr>
                            <w:pStyle w:val="Altbilgi"/>
                            <w:jc w:val="center"/>
                            <w:rPr>
                              <w:b/>
                              <w:color w:val="FFFFFF"/>
                              <w:sz w:val="32"/>
                              <w:szCs w:val="32"/>
                            </w:rPr>
                          </w:pPr>
                          <w:r>
                            <w:fldChar w:fldCharType="begin"/>
                          </w:r>
                          <w:r>
                            <w:instrText xml:space="preserve"> PAGE    \* MERGEFORMAT </w:instrText>
                          </w:r>
                          <w:r>
                            <w:fldChar w:fldCharType="separate"/>
                          </w:r>
                          <w:r w:rsidR="00C505B8" w:rsidRPr="00C505B8">
                            <w:rPr>
                              <w:b/>
                              <w:noProof/>
                              <w:color w:val="FFFFFF"/>
                              <w:sz w:val="32"/>
                              <w:szCs w:val="32"/>
                            </w:rPr>
                            <w:t>1</w:t>
                          </w:r>
                          <w:r>
                            <w:rPr>
                              <w:b/>
                              <w:noProof/>
                              <w:color w:val="FFFFFF"/>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Oval 7" o:spid="_x0000_s1038" style="position:absolute;margin-left:281.3pt;margin-top:730.45pt;width:49.35pt;height:49.3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" fillcolor="#365f91" stroked="f">
              <v:textbox>
                <w:txbxContent>
                  <w:p w14:paraId="41B3EF65" w14:textId="77777777" w:rsidR="004E10E4" w:rsidRPr="004D481D" w:rsidRDefault="004E10E4">
                    <w:pPr>
                      <w:pStyle w:val="Altbilgi"/>
                      <w:jc w:val="center"/>
                      <w:rPr>
                        <w:b/>
                        <w:color w:val="FFFFFF"/>
                        <w:sz w:val="32"/>
                        <w:szCs w:val="32"/>
                      </w:rPr>
                    </w:pPr>
                    <w:r>
                      <w:fldChar w:fldCharType="begin"/>
                    </w:r>
                    <w:r>
                      <w:instrText xml:space="preserve"> PAGE    \* MERGEFORMAT </w:instrText>
                    </w:r>
                    <w:r>
                      <w:fldChar w:fldCharType="separate"/>
                    </w:r>
                    <w:r w:rsidR="00C505B8" w:rsidRPr="00C505B8">
                      <w:rPr>
                        <w:b/>
                        <w:noProof/>
                        <w:color w:val="FFFFFF"/>
                        <w:sz w:val="32"/>
                        <w:szCs w:val="32"/>
                      </w:rPr>
                      <w:t>1</w:t>
                    </w:r>
                    <w:r>
                      <w:rPr>
                        <w:b/>
                        <w:noProof/>
                        <w:color w:val="FFFFFF"/>
                        <w:sz w:val="32"/>
                        <w:szCs w:val="32"/>
                      </w:rPr>
                      <w:fldChar w:fldCharType="end"/>
                    </w:r>
                  </w:p>
                </w:txbxContent>
              </v:textbox>
              <w10:wrap anchorx="page" anchory="page"/>
            </v:oval>
          </w:pict>
        </mc:Fallback>
      </mc:AlternateContent>
    </w:r>
  </w:p>
  <w:p w14:paraId="5D6C910C" w14:textId="77777777" w:rsidR="004E10E4" w:rsidRDefault="004E10E4">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2FEAF8" w14:textId="77777777" w:rsidR="009859BE" w:rsidRDefault="009859BE" w:rsidP="00573325">
      <w:pPr>
        <w:spacing w:after="0" w:line="240" w:lineRule="auto"/>
      </w:pPr>
      <w:r>
        <w:separator/>
      </w:r>
    </w:p>
  </w:footnote>
  <w:footnote w:type="continuationSeparator" w:id="0">
    <w:p w14:paraId="0E6EE139" w14:textId="77777777" w:rsidR="009859BE" w:rsidRDefault="009859BE" w:rsidP="00573325">
      <w:pPr>
        <w:spacing w:after="0" w:line="240" w:lineRule="auto"/>
      </w:pPr>
      <w:r>
        <w:continuationSeparator/>
      </w:r>
    </w:p>
  </w:footnote>
  <w:footnote w:id="1">
    <w:p w14:paraId="6D59A4F5" w14:textId="66B30667" w:rsidR="004E10E4" w:rsidRPr="0061191C" w:rsidRDefault="004E10E4" w:rsidP="00253294">
      <w:pPr>
        <w:autoSpaceDE w:val="0"/>
        <w:autoSpaceDN w:val="0"/>
        <w:adjustRightInd w:val="0"/>
        <w:jc w:val="both"/>
        <w:rPr>
          <w:rFonts w:ascii="Times New Roman" w:hAnsi="Times New Roman"/>
        </w:rPr>
      </w:pPr>
      <w:r>
        <w:rPr>
          <w:rStyle w:val="DipnotBavurusu"/>
        </w:rPr>
        <w:footnoteRef/>
      </w:r>
      <w:r>
        <w:t xml:space="preserve"> </w:t>
      </w:r>
      <w:r w:rsidRPr="0061191C">
        <w:rPr>
          <w:rFonts w:ascii="Times New Roman" w:eastAsiaTheme="minorHAnsi" w:hAnsi="Times New Roman"/>
        </w:rPr>
        <w:t xml:space="preserve">When people decide whether to hold money or bonds, they take into account the opportunity cost of holding money rather than bonds—the </w:t>
      </w:r>
      <w:r w:rsidRPr="0061191C">
        <w:rPr>
          <w:rFonts w:ascii="Times New Roman" w:eastAsiaTheme="minorHAnsi" w:hAnsi="Times New Roman"/>
          <w:b/>
        </w:rPr>
        <w:t>opportunity cost</w:t>
      </w:r>
      <w:r w:rsidRPr="0061191C">
        <w:rPr>
          <w:rFonts w:ascii="Times New Roman" w:eastAsiaTheme="minorHAnsi" w:hAnsi="Times New Roman"/>
        </w:rPr>
        <w:t xml:space="preserve"> is what they give up by holding money rather than bonds. Money pays a zero nominal interest rate. Bonds pay a nominal interest rate of </w:t>
      </w:r>
      <w:r w:rsidRPr="0061191C">
        <w:rPr>
          <w:rFonts w:ascii="Times New Roman" w:eastAsiaTheme="minorHAnsi" w:hAnsi="Times New Roman"/>
          <w:i/>
          <w:iCs/>
        </w:rPr>
        <w:t>i</w:t>
      </w:r>
      <w:r w:rsidRPr="0061191C">
        <w:rPr>
          <w:rFonts w:ascii="Times New Roman" w:eastAsiaTheme="minorHAnsi" w:hAnsi="Times New Roman"/>
        </w:rPr>
        <w:t xml:space="preserve">. Hence, the opportunity cost of holding money is equal to the difference between the interest rate from holding bonds minus the interest from holding money, so </w:t>
      </w:r>
      <w:r w:rsidRPr="0061191C">
        <w:rPr>
          <w:rFonts w:ascii="Times New Roman" w:eastAsiaTheme="minorHAnsi" w:hAnsi="Times New Roman"/>
          <w:i/>
          <w:iCs/>
        </w:rPr>
        <w:t xml:space="preserve">i </w:t>
      </w:r>
      <w:r w:rsidRPr="0061191C">
        <w:rPr>
          <w:rFonts w:ascii="Times New Roman" w:eastAsiaTheme="minorHAnsi" w:hAnsi="Times New Roman"/>
        </w:rPr>
        <w:t xml:space="preserve">- 0 = </w:t>
      </w:r>
      <w:r w:rsidRPr="0061191C">
        <w:rPr>
          <w:rFonts w:ascii="Times New Roman" w:eastAsiaTheme="minorHAnsi" w:hAnsi="Times New Roman"/>
          <w:i/>
          <w:iCs/>
        </w:rPr>
        <w:t>i</w:t>
      </w:r>
      <w:r w:rsidRPr="0061191C">
        <w:rPr>
          <w:rFonts w:ascii="Times New Roman" w:eastAsiaTheme="minorHAnsi" w:hAnsi="Times New Roman"/>
        </w:rPr>
        <w:t xml:space="preserve">, which is just the nominal interest rate . Therefore, the </w:t>
      </w:r>
      <w:r w:rsidRPr="0061191C">
        <w:rPr>
          <w:rFonts w:ascii="Times New Roman" w:eastAsiaTheme="minorHAnsi" w:hAnsi="Times New Roman"/>
          <w:i/>
          <w:iCs/>
        </w:rPr>
        <w:t xml:space="preserve">LM </w:t>
      </w:r>
      <w:r w:rsidRPr="0061191C">
        <w:rPr>
          <w:rFonts w:ascii="Times New Roman" w:eastAsiaTheme="minorHAnsi" w:hAnsi="Times New Roman"/>
        </w:rPr>
        <w:t xml:space="preserve">relation is still given by </w:t>
      </w:r>
      <w:r w:rsidRPr="0061191C">
        <w:rPr>
          <w:rFonts w:ascii="Times New Roman" w:hAnsi="Times New Roman"/>
        </w:rPr>
        <w:t>(Blanchard and Johnson, 2013:317)</w:t>
      </w:r>
    </w:p>
    <w:p w14:paraId="416B1185" w14:textId="1291F28E" w:rsidR="004E10E4" w:rsidRPr="00253294" w:rsidRDefault="004E10E4" w:rsidP="00253294">
      <w:pPr>
        <w:autoSpaceDE w:val="0"/>
        <w:autoSpaceDN w:val="0"/>
        <w:adjustRightInd w:val="0"/>
        <w:jc w:val="both"/>
        <w:rPr>
          <w:rFonts w:ascii="Times New Roman" w:eastAsiaTheme="minorHAnsi" w:hAnsi="Times New Roman"/>
        </w:rPr>
      </w:pPr>
      <w:r w:rsidRPr="0061191C">
        <w:rPr>
          <w:rFonts w:ascii="Times New Roman" w:eastAsiaTheme="minorHAnsi" w:hAnsi="Times New Roman"/>
        </w:rPr>
        <w:t xml:space="preserve">The money you hold in your wallet does not earn interest. If, instead of holding that money, you used it to buy government bonds or deposited it in a saving saccount, you would earn the nominal interest rate. Therefore, the nominal interest rate is the </w:t>
      </w:r>
      <w:r w:rsidRPr="0061191C">
        <w:rPr>
          <w:rFonts w:ascii="Times New Roman" w:eastAsiaTheme="minorHAnsi" w:hAnsi="Times New Roman"/>
          <w:b/>
        </w:rPr>
        <w:t xml:space="preserve">opportunity cost </w:t>
      </w:r>
      <w:r w:rsidRPr="0061191C">
        <w:rPr>
          <w:rFonts w:ascii="Times New Roman" w:eastAsiaTheme="minorHAnsi" w:hAnsi="Times New Roman"/>
        </w:rPr>
        <w:t>of holding money: it is what you give up by holding money rather than bonds (Mankiw, 2015: 118).</w:t>
      </w:r>
    </w:p>
    <w:p w14:paraId="438BF77A" w14:textId="77777777" w:rsidR="004E10E4" w:rsidRDefault="004E10E4" w:rsidP="00602CFA">
      <w:pPr>
        <w:autoSpaceDE w:val="0"/>
        <w:autoSpaceDN w:val="0"/>
        <w:adjustRightInd w:val="0"/>
        <w:rPr>
          <w:rFonts w:eastAsiaTheme="minorHAnsi"/>
          <w:sz w:val="20"/>
          <w:szCs w:val="20"/>
        </w:rPr>
      </w:pPr>
    </w:p>
    <w:p w14:paraId="6BA1ED31" w14:textId="147465B3" w:rsidR="004E10E4" w:rsidRPr="00F17CAE" w:rsidRDefault="004E10E4" w:rsidP="00602CFA">
      <w:pPr>
        <w:autoSpaceDE w:val="0"/>
        <w:autoSpaceDN w:val="0"/>
        <w:adjustRightInd w:val="0"/>
        <w:rPr>
          <w:rFonts w:eastAsiaTheme="minorHAnsi"/>
          <w:sz w:val="20"/>
          <w:szCs w:val="20"/>
        </w:rPr>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9578B"/>
    <w:multiLevelType w:val="hybridMultilevel"/>
    <w:tmpl w:val="85AEDF7E"/>
    <w:lvl w:ilvl="0" w:tplc="8F6479F8">
      <w:numFmt w:val="bullet"/>
      <w:lvlText w:val="-"/>
      <w:lvlJc w:val="left"/>
      <w:pPr>
        <w:ind w:left="720" w:hanging="360"/>
      </w:pPr>
      <w:rPr>
        <w:rFonts w:ascii="Times New Roman" w:eastAsia="Calibr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nsid w:val="00EA4D0E"/>
    <w:multiLevelType w:val="hybridMultilevel"/>
    <w:tmpl w:val="A6B2942C"/>
    <w:lvl w:ilvl="0" w:tplc="D75459FA">
      <w:start w:val="1"/>
      <w:numFmt w:val="lowerRoman"/>
      <w:lvlText w:val="%1)"/>
      <w:lvlJc w:val="left"/>
      <w:pPr>
        <w:tabs>
          <w:tab w:val="num" w:pos="720"/>
        </w:tabs>
        <w:ind w:left="720" w:hanging="360"/>
      </w:pPr>
      <w:rPr>
        <w:rFonts w:ascii="Times New Roman" w:eastAsia="Times New Roman" w:hAnsi="Times New Roman" w:cs="Times New Roman"/>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
    <w:nsid w:val="08054FC7"/>
    <w:multiLevelType w:val="hybridMultilevel"/>
    <w:tmpl w:val="E2A8E352"/>
    <w:lvl w:ilvl="0" w:tplc="4118830C">
      <w:start w:val="1"/>
      <w:numFmt w:val="lowerRoman"/>
      <w:lvlText w:val="(%1)"/>
      <w:lvlJc w:val="left"/>
      <w:pPr>
        <w:ind w:left="1080" w:hanging="72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nsid w:val="09261775"/>
    <w:multiLevelType w:val="hybridMultilevel"/>
    <w:tmpl w:val="2856F7EA"/>
    <w:lvl w:ilvl="0" w:tplc="A5A415E4">
      <w:start w:val="2"/>
      <w:numFmt w:val="bullet"/>
      <w:lvlText w:val="-"/>
      <w:lvlJc w:val="left"/>
      <w:pPr>
        <w:ind w:left="720" w:hanging="360"/>
      </w:pPr>
      <w:rPr>
        <w:rFonts w:ascii="Times New Roman" w:eastAsiaTheme="minorHAns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0CD50C4C"/>
    <w:multiLevelType w:val="multilevel"/>
    <w:tmpl w:val="F32097B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color w:val="1F497D" w:themeColor="text2"/>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nsid w:val="0F1268D9"/>
    <w:multiLevelType w:val="multilevel"/>
    <w:tmpl w:val="1278EB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30558CB"/>
    <w:multiLevelType w:val="hybridMultilevel"/>
    <w:tmpl w:val="340E47FE"/>
    <w:lvl w:ilvl="0" w:tplc="FFFFFFFF">
      <w:start w:val="1"/>
      <w:numFmt w:val="bullet"/>
      <w:lvlText w:val=""/>
      <w:lvlJc w:val="left"/>
      <w:pPr>
        <w:tabs>
          <w:tab w:val="num" w:pos="1080"/>
        </w:tabs>
        <w:ind w:left="1080" w:hanging="360"/>
      </w:pPr>
      <w:rPr>
        <w:rFonts w:ascii="Symbol" w:hAnsi="Symbol" w:hint="default"/>
        <w:sz w:val="20"/>
      </w:rPr>
    </w:lvl>
    <w:lvl w:ilvl="1" w:tplc="FFFFFFFF" w:tentative="1">
      <w:start w:val="1"/>
      <w:numFmt w:val="bullet"/>
      <w:lvlText w:val="o"/>
      <w:lvlJc w:val="left"/>
      <w:pPr>
        <w:tabs>
          <w:tab w:val="num" w:pos="1800"/>
        </w:tabs>
        <w:ind w:left="1800" w:hanging="360"/>
      </w:pPr>
      <w:rPr>
        <w:rFonts w:ascii="Courier New" w:hAnsi="Courier New" w:hint="default"/>
        <w:sz w:val="20"/>
      </w:rPr>
    </w:lvl>
    <w:lvl w:ilvl="2" w:tplc="FFFFFFFF" w:tentative="1">
      <w:start w:val="1"/>
      <w:numFmt w:val="bullet"/>
      <w:lvlText w:val=""/>
      <w:lvlJc w:val="left"/>
      <w:pPr>
        <w:tabs>
          <w:tab w:val="num" w:pos="2520"/>
        </w:tabs>
        <w:ind w:left="2520" w:hanging="360"/>
      </w:pPr>
      <w:rPr>
        <w:rFonts w:ascii="Wingdings" w:hAnsi="Wingdings" w:hint="default"/>
        <w:sz w:val="20"/>
      </w:rPr>
    </w:lvl>
    <w:lvl w:ilvl="3" w:tplc="FFFFFFFF" w:tentative="1">
      <w:start w:val="1"/>
      <w:numFmt w:val="bullet"/>
      <w:lvlText w:val=""/>
      <w:lvlJc w:val="left"/>
      <w:pPr>
        <w:tabs>
          <w:tab w:val="num" w:pos="3240"/>
        </w:tabs>
        <w:ind w:left="3240" w:hanging="360"/>
      </w:pPr>
      <w:rPr>
        <w:rFonts w:ascii="Wingdings" w:hAnsi="Wingdings" w:hint="default"/>
        <w:sz w:val="20"/>
      </w:rPr>
    </w:lvl>
    <w:lvl w:ilvl="4" w:tplc="FFFFFFFF" w:tentative="1">
      <w:start w:val="1"/>
      <w:numFmt w:val="bullet"/>
      <w:lvlText w:val=""/>
      <w:lvlJc w:val="left"/>
      <w:pPr>
        <w:tabs>
          <w:tab w:val="num" w:pos="3960"/>
        </w:tabs>
        <w:ind w:left="3960" w:hanging="360"/>
      </w:pPr>
      <w:rPr>
        <w:rFonts w:ascii="Wingdings" w:hAnsi="Wingdings" w:hint="default"/>
        <w:sz w:val="20"/>
      </w:rPr>
    </w:lvl>
    <w:lvl w:ilvl="5" w:tplc="FFFFFFFF" w:tentative="1">
      <w:start w:val="1"/>
      <w:numFmt w:val="bullet"/>
      <w:lvlText w:val=""/>
      <w:lvlJc w:val="left"/>
      <w:pPr>
        <w:tabs>
          <w:tab w:val="num" w:pos="4680"/>
        </w:tabs>
        <w:ind w:left="4680" w:hanging="360"/>
      </w:pPr>
      <w:rPr>
        <w:rFonts w:ascii="Wingdings" w:hAnsi="Wingdings" w:hint="default"/>
        <w:sz w:val="20"/>
      </w:rPr>
    </w:lvl>
    <w:lvl w:ilvl="6" w:tplc="FFFFFFFF" w:tentative="1">
      <w:start w:val="1"/>
      <w:numFmt w:val="bullet"/>
      <w:lvlText w:val=""/>
      <w:lvlJc w:val="left"/>
      <w:pPr>
        <w:tabs>
          <w:tab w:val="num" w:pos="5400"/>
        </w:tabs>
        <w:ind w:left="5400" w:hanging="360"/>
      </w:pPr>
      <w:rPr>
        <w:rFonts w:ascii="Wingdings" w:hAnsi="Wingdings" w:hint="default"/>
        <w:sz w:val="20"/>
      </w:rPr>
    </w:lvl>
    <w:lvl w:ilvl="7" w:tplc="FFFFFFFF" w:tentative="1">
      <w:start w:val="1"/>
      <w:numFmt w:val="bullet"/>
      <w:lvlText w:val=""/>
      <w:lvlJc w:val="left"/>
      <w:pPr>
        <w:tabs>
          <w:tab w:val="num" w:pos="6120"/>
        </w:tabs>
        <w:ind w:left="6120" w:hanging="360"/>
      </w:pPr>
      <w:rPr>
        <w:rFonts w:ascii="Wingdings" w:hAnsi="Wingdings" w:hint="default"/>
        <w:sz w:val="20"/>
      </w:rPr>
    </w:lvl>
    <w:lvl w:ilvl="8" w:tplc="FFFFFFFF" w:tentative="1">
      <w:start w:val="1"/>
      <w:numFmt w:val="bullet"/>
      <w:lvlText w:val=""/>
      <w:lvlJc w:val="left"/>
      <w:pPr>
        <w:tabs>
          <w:tab w:val="num" w:pos="6840"/>
        </w:tabs>
        <w:ind w:left="6840" w:hanging="360"/>
      </w:pPr>
      <w:rPr>
        <w:rFonts w:ascii="Wingdings" w:hAnsi="Wingdings" w:hint="default"/>
        <w:sz w:val="20"/>
      </w:rPr>
    </w:lvl>
  </w:abstractNum>
  <w:abstractNum w:abstractNumId="7">
    <w:nsid w:val="14DE3A89"/>
    <w:multiLevelType w:val="multilevel"/>
    <w:tmpl w:val="7A28C5C8"/>
    <w:lvl w:ilvl="0">
      <w:start w:val="1"/>
      <w:numFmt w:val="decimal"/>
      <w:lvlText w:val="%1."/>
      <w:lvlJc w:val="left"/>
      <w:pPr>
        <w:ind w:left="720" w:hanging="360"/>
      </w:pPr>
      <w:rPr>
        <w:rFonts w:hint="default"/>
        <w:color w:val="FF0000"/>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8">
    <w:nsid w:val="172755F5"/>
    <w:multiLevelType w:val="hybridMultilevel"/>
    <w:tmpl w:val="C83E8AF2"/>
    <w:lvl w:ilvl="0" w:tplc="BD8E63D8">
      <w:start w:val="3"/>
      <w:numFmt w:val="decimal"/>
      <w:lvlText w:val="%1."/>
      <w:lvlJc w:val="left"/>
      <w:pPr>
        <w:ind w:left="862" w:hanging="360"/>
      </w:pPr>
      <w:rPr>
        <w:rFonts w:hint="default"/>
      </w:rPr>
    </w:lvl>
    <w:lvl w:ilvl="1" w:tplc="04090019">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9">
    <w:nsid w:val="226E03F9"/>
    <w:multiLevelType w:val="hybridMultilevel"/>
    <w:tmpl w:val="EBB4FBF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nsid w:val="22793309"/>
    <w:multiLevelType w:val="hybridMultilevel"/>
    <w:tmpl w:val="9F5654A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nsid w:val="2F533298"/>
    <w:multiLevelType w:val="hybridMultilevel"/>
    <w:tmpl w:val="4C16630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nsid w:val="2F7D157F"/>
    <w:multiLevelType w:val="hybridMultilevel"/>
    <w:tmpl w:val="2B18B4CE"/>
    <w:lvl w:ilvl="0" w:tplc="5222366C">
      <w:start w:val="1"/>
      <w:numFmt w:val="bullet"/>
      <w:lvlText w:val="-"/>
      <w:lvlJc w:val="left"/>
      <w:pPr>
        <w:ind w:left="720" w:hanging="360"/>
      </w:pPr>
      <w:rPr>
        <w:rFonts w:ascii="Times New Roman" w:eastAsia="Calibr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nsid w:val="31107F16"/>
    <w:multiLevelType w:val="hybridMultilevel"/>
    <w:tmpl w:val="A4FE3AC4"/>
    <w:lvl w:ilvl="0" w:tplc="337AC25E">
      <w:start w:val="1"/>
      <w:numFmt w:val="lowerRoman"/>
      <w:lvlText w:val="%1)"/>
      <w:lvlJc w:val="left"/>
      <w:pPr>
        <w:tabs>
          <w:tab w:val="num" w:pos="1080"/>
        </w:tabs>
        <w:ind w:left="1080" w:hanging="72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33AC7DBF"/>
    <w:multiLevelType w:val="multilevel"/>
    <w:tmpl w:val="36DCE560"/>
    <w:lvl w:ilvl="0">
      <w:start w:val="1"/>
      <w:numFmt w:val="decimal"/>
      <w:lvlText w:val="%1."/>
      <w:lvlJc w:val="left"/>
      <w:pPr>
        <w:tabs>
          <w:tab w:val="num" w:pos="502"/>
        </w:tabs>
        <w:ind w:left="502" w:hanging="360"/>
      </w:pPr>
      <w:rPr>
        <w:rFonts w:ascii="Times New Roman" w:hAnsi="Times New Roman" w:cs="Times New Roman" w:hint="default"/>
      </w:rPr>
    </w:lvl>
    <w:lvl w:ilvl="1">
      <w:start w:val="1"/>
      <w:numFmt w:val="decimal"/>
      <w:isLgl/>
      <w:lvlText w:val="%1.%2."/>
      <w:lvlJc w:val="left"/>
      <w:pPr>
        <w:tabs>
          <w:tab w:val="num" w:pos="1222"/>
        </w:tabs>
        <w:ind w:left="1222" w:hanging="720"/>
      </w:pPr>
      <w:rPr>
        <w:rFonts w:hint="default"/>
        <w:color w:val="0000FF"/>
        <w:sz w:val="24"/>
        <w:szCs w:val="24"/>
      </w:rPr>
    </w:lvl>
    <w:lvl w:ilvl="2">
      <w:start w:val="1"/>
      <w:numFmt w:val="decimal"/>
      <w:isLgl/>
      <w:lvlText w:val="%1.%2.%3."/>
      <w:lvlJc w:val="left"/>
      <w:pPr>
        <w:tabs>
          <w:tab w:val="num" w:pos="970"/>
        </w:tabs>
        <w:ind w:left="970" w:hanging="720"/>
      </w:pPr>
      <w:rPr>
        <w:rFonts w:hint="default"/>
      </w:rPr>
    </w:lvl>
    <w:lvl w:ilvl="3">
      <w:start w:val="1"/>
      <w:numFmt w:val="decimal"/>
      <w:isLgl/>
      <w:lvlText w:val="%1.%2.%3.%4."/>
      <w:lvlJc w:val="left"/>
      <w:pPr>
        <w:tabs>
          <w:tab w:val="num" w:pos="1330"/>
        </w:tabs>
        <w:ind w:left="1330" w:hanging="1080"/>
      </w:pPr>
      <w:rPr>
        <w:rFonts w:hint="default"/>
      </w:rPr>
    </w:lvl>
    <w:lvl w:ilvl="4">
      <w:start w:val="1"/>
      <w:numFmt w:val="decimal"/>
      <w:isLgl/>
      <w:lvlText w:val="%1.%2.%3.%4.%5."/>
      <w:lvlJc w:val="left"/>
      <w:pPr>
        <w:tabs>
          <w:tab w:val="num" w:pos="1330"/>
        </w:tabs>
        <w:ind w:left="1330" w:hanging="1080"/>
      </w:pPr>
      <w:rPr>
        <w:rFonts w:hint="default"/>
      </w:rPr>
    </w:lvl>
    <w:lvl w:ilvl="5">
      <w:start w:val="1"/>
      <w:numFmt w:val="decimal"/>
      <w:isLgl/>
      <w:lvlText w:val="%1.%2.%3.%4.%5.%6."/>
      <w:lvlJc w:val="left"/>
      <w:pPr>
        <w:tabs>
          <w:tab w:val="num" w:pos="1690"/>
        </w:tabs>
        <w:ind w:left="1690" w:hanging="1440"/>
      </w:pPr>
      <w:rPr>
        <w:rFonts w:hint="default"/>
      </w:rPr>
    </w:lvl>
    <w:lvl w:ilvl="6">
      <w:start w:val="1"/>
      <w:numFmt w:val="decimal"/>
      <w:isLgl/>
      <w:lvlText w:val="%1.%2.%3.%4.%5.%6.%7."/>
      <w:lvlJc w:val="left"/>
      <w:pPr>
        <w:tabs>
          <w:tab w:val="num" w:pos="2050"/>
        </w:tabs>
        <w:ind w:left="2050" w:hanging="1800"/>
      </w:pPr>
      <w:rPr>
        <w:rFonts w:hint="default"/>
      </w:rPr>
    </w:lvl>
    <w:lvl w:ilvl="7">
      <w:start w:val="1"/>
      <w:numFmt w:val="decimal"/>
      <w:isLgl/>
      <w:lvlText w:val="%1.%2.%3.%4.%5.%6.%7.%8."/>
      <w:lvlJc w:val="left"/>
      <w:pPr>
        <w:tabs>
          <w:tab w:val="num" w:pos="2050"/>
        </w:tabs>
        <w:ind w:left="2050" w:hanging="1800"/>
      </w:pPr>
      <w:rPr>
        <w:rFonts w:hint="default"/>
      </w:rPr>
    </w:lvl>
    <w:lvl w:ilvl="8">
      <w:start w:val="1"/>
      <w:numFmt w:val="decimal"/>
      <w:isLgl/>
      <w:lvlText w:val="%1.%2.%3.%4.%5.%6.%7.%8.%9."/>
      <w:lvlJc w:val="left"/>
      <w:pPr>
        <w:tabs>
          <w:tab w:val="num" w:pos="2410"/>
        </w:tabs>
        <w:ind w:left="2410" w:hanging="2160"/>
      </w:pPr>
      <w:rPr>
        <w:rFonts w:hint="default"/>
      </w:rPr>
    </w:lvl>
  </w:abstractNum>
  <w:abstractNum w:abstractNumId="15">
    <w:nsid w:val="35F703FE"/>
    <w:multiLevelType w:val="hybridMultilevel"/>
    <w:tmpl w:val="A6E06186"/>
    <w:lvl w:ilvl="0" w:tplc="FFFFFFFF">
      <w:start w:val="1"/>
      <w:numFmt w:val="bullet"/>
      <w:lvlText w:val=""/>
      <w:lvlJc w:val="left"/>
      <w:pPr>
        <w:tabs>
          <w:tab w:val="num" w:pos="1080"/>
        </w:tabs>
        <w:ind w:left="1080" w:hanging="360"/>
      </w:pPr>
      <w:rPr>
        <w:rFonts w:ascii="Symbol" w:hAnsi="Symbol" w:hint="default"/>
        <w:sz w:val="20"/>
      </w:rPr>
    </w:lvl>
    <w:lvl w:ilvl="1" w:tplc="FFFFFFFF" w:tentative="1">
      <w:start w:val="1"/>
      <w:numFmt w:val="bullet"/>
      <w:lvlText w:val="o"/>
      <w:lvlJc w:val="left"/>
      <w:pPr>
        <w:tabs>
          <w:tab w:val="num" w:pos="1800"/>
        </w:tabs>
        <w:ind w:left="1800" w:hanging="360"/>
      </w:pPr>
      <w:rPr>
        <w:rFonts w:ascii="Courier New" w:hAnsi="Courier New" w:hint="default"/>
        <w:sz w:val="20"/>
      </w:rPr>
    </w:lvl>
    <w:lvl w:ilvl="2" w:tplc="FFFFFFFF" w:tentative="1">
      <w:start w:val="1"/>
      <w:numFmt w:val="bullet"/>
      <w:lvlText w:val=""/>
      <w:lvlJc w:val="left"/>
      <w:pPr>
        <w:tabs>
          <w:tab w:val="num" w:pos="2520"/>
        </w:tabs>
        <w:ind w:left="2520" w:hanging="360"/>
      </w:pPr>
      <w:rPr>
        <w:rFonts w:ascii="Wingdings" w:hAnsi="Wingdings" w:hint="default"/>
        <w:sz w:val="20"/>
      </w:rPr>
    </w:lvl>
    <w:lvl w:ilvl="3" w:tplc="FFFFFFFF" w:tentative="1">
      <w:start w:val="1"/>
      <w:numFmt w:val="bullet"/>
      <w:lvlText w:val=""/>
      <w:lvlJc w:val="left"/>
      <w:pPr>
        <w:tabs>
          <w:tab w:val="num" w:pos="3240"/>
        </w:tabs>
        <w:ind w:left="3240" w:hanging="360"/>
      </w:pPr>
      <w:rPr>
        <w:rFonts w:ascii="Wingdings" w:hAnsi="Wingdings" w:hint="default"/>
        <w:sz w:val="20"/>
      </w:rPr>
    </w:lvl>
    <w:lvl w:ilvl="4" w:tplc="FFFFFFFF" w:tentative="1">
      <w:start w:val="1"/>
      <w:numFmt w:val="bullet"/>
      <w:lvlText w:val=""/>
      <w:lvlJc w:val="left"/>
      <w:pPr>
        <w:tabs>
          <w:tab w:val="num" w:pos="3960"/>
        </w:tabs>
        <w:ind w:left="3960" w:hanging="360"/>
      </w:pPr>
      <w:rPr>
        <w:rFonts w:ascii="Wingdings" w:hAnsi="Wingdings" w:hint="default"/>
        <w:sz w:val="20"/>
      </w:rPr>
    </w:lvl>
    <w:lvl w:ilvl="5" w:tplc="FFFFFFFF" w:tentative="1">
      <w:start w:val="1"/>
      <w:numFmt w:val="bullet"/>
      <w:lvlText w:val=""/>
      <w:lvlJc w:val="left"/>
      <w:pPr>
        <w:tabs>
          <w:tab w:val="num" w:pos="4680"/>
        </w:tabs>
        <w:ind w:left="4680" w:hanging="360"/>
      </w:pPr>
      <w:rPr>
        <w:rFonts w:ascii="Wingdings" w:hAnsi="Wingdings" w:hint="default"/>
        <w:sz w:val="20"/>
      </w:rPr>
    </w:lvl>
    <w:lvl w:ilvl="6" w:tplc="FFFFFFFF" w:tentative="1">
      <w:start w:val="1"/>
      <w:numFmt w:val="bullet"/>
      <w:lvlText w:val=""/>
      <w:lvlJc w:val="left"/>
      <w:pPr>
        <w:tabs>
          <w:tab w:val="num" w:pos="5400"/>
        </w:tabs>
        <w:ind w:left="5400" w:hanging="360"/>
      </w:pPr>
      <w:rPr>
        <w:rFonts w:ascii="Wingdings" w:hAnsi="Wingdings" w:hint="default"/>
        <w:sz w:val="20"/>
      </w:rPr>
    </w:lvl>
    <w:lvl w:ilvl="7" w:tplc="FFFFFFFF" w:tentative="1">
      <w:start w:val="1"/>
      <w:numFmt w:val="bullet"/>
      <w:lvlText w:val=""/>
      <w:lvlJc w:val="left"/>
      <w:pPr>
        <w:tabs>
          <w:tab w:val="num" w:pos="6120"/>
        </w:tabs>
        <w:ind w:left="6120" w:hanging="360"/>
      </w:pPr>
      <w:rPr>
        <w:rFonts w:ascii="Wingdings" w:hAnsi="Wingdings" w:hint="default"/>
        <w:sz w:val="20"/>
      </w:rPr>
    </w:lvl>
    <w:lvl w:ilvl="8" w:tplc="FFFFFFFF" w:tentative="1">
      <w:start w:val="1"/>
      <w:numFmt w:val="bullet"/>
      <w:lvlText w:val=""/>
      <w:lvlJc w:val="left"/>
      <w:pPr>
        <w:tabs>
          <w:tab w:val="num" w:pos="6840"/>
        </w:tabs>
        <w:ind w:left="6840" w:hanging="360"/>
      </w:pPr>
      <w:rPr>
        <w:rFonts w:ascii="Wingdings" w:hAnsi="Wingdings" w:hint="default"/>
        <w:sz w:val="20"/>
      </w:rPr>
    </w:lvl>
  </w:abstractNum>
  <w:abstractNum w:abstractNumId="16">
    <w:nsid w:val="42993B2E"/>
    <w:multiLevelType w:val="hybridMultilevel"/>
    <w:tmpl w:val="D6B694FE"/>
    <w:lvl w:ilvl="0" w:tplc="5B16BDD4">
      <w:start w:val="1"/>
      <w:numFmt w:val="decimal"/>
      <w:lvlText w:val="%1."/>
      <w:lvlJc w:val="left"/>
      <w:pPr>
        <w:ind w:left="360" w:hanging="360"/>
      </w:pPr>
      <w:rPr>
        <w:rFonts w:ascii="Times New Roman" w:eastAsia="Calibri" w:hAnsi="Times New Roman" w:cs="Times New Roman"/>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7">
    <w:nsid w:val="47F65B8B"/>
    <w:multiLevelType w:val="hybridMultilevel"/>
    <w:tmpl w:val="406A7D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nsid w:val="4A282646"/>
    <w:multiLevelType w:val="hybridMultilevel"/>
    <w:tmpl w:val="8982BF54"/>
    <w:lvl w:ilvl="0" w:tplc="9CC6D772">
      <w:start w:val="1"/>
      <w:numFmt w:val="lowerRoman"/>
      <w:lvlText w:val="%1)"/>
      <w:lvlJc w:val="left"/>
      <w:pPr>
        <w:tabs>
          <w:tab w:val="num" w:pos="810"/>
        </w:tabs>
        <w:ind w:left="810" w:hanging="720"/>
      </w:pPr>
      <w:rPr>
        <w:rFonts w:ascii="Times New Roman" w:eastAsia="Times New Roman" w:hAnsi="Times New Roman" w:cs="Times New Roman"/>
      </w:rPr>
    </w:lvl>
    <w:lvl w:ilvl="1" w:tplc="FFFFFFFF" w:tentative="1">
      <w:start w:val="1"/>
      <w:numFmt w:val="lowerLetter"/>
      <w:lvlText w:val="%2."/>
      <w:lvlJc w:val="left"/>
      <w:pPr>
        <w:tabs>
          <w:tab w:val="num" w:pos="1170"/>
        </w:tabs>
        <w:ind w:left="1170" w:hanging="360"/>
      </w:pPr>
    </w:lvl>
    <w:lvl w:ilvl="2" w:tplc="FFFFFFFF" w:tentative="1">
      <w:start w:val="1"/>
      <w:numFmt w:val="lowerRoman"/>
      <w:lvlText w:val="%3."/>
      <w:lvlJc w:val="right"/>
      <w:pPr>
        <w:tabs>
          <w:tab w:val="num" w:pos="1890"/>
        </w:tabs>
        <w:ind w:left="1890" w:hanging="180"/>
      </w:pPr>
    </w:lvl>
    <w:lvl w:ilvl="3" w:tplc="FFFFFFFF" w:tentative="1">
      <w:start w:val="1"/>
      <w:numFmt w:val="decimal"/>
      <w:lvlText w:val="%4."/>
      <w:lvlJc w:val="left"/>
      <w:pPr>
        <w:tabs>
          <w:tab w:val="num" w:pos="2610"/>
        </w:tabs>
        <w:ind w:left="2610" w:hanging="360"/>
      </w:pPr>
    </w:lvl>
    <w:lvl w:ilvl="4" w:tplc="FFFFFFFF" w:tentative="1">
      <w:start w:val="1"/>
      <w:numFmt w:val="lowerLetter"/>
      <w:lvlText w:val="%5."/>
      <w:lvlJc w:val="left"/>
      <w:pPr>
        <w:tabs>
          <w:tab w:val="num" w:pos="3330"/>
        </w:tabs>
        <w:ind w:left="3330" w:hanging="360"/>
      </w:pPr>
    </w:lvl>
    <w:lvl w:ilvl="5" w:tplc="FFFFFFFF" w:tentative="1">
      <w:start w:val="1"/>
      <w:numFmt w:val="lowerRoman"/>
      <w:lvlText w:val="%6."/>
      <w:lvlJc w:val="right"/>
      <w:pPr>
        <w:tabs>
          <w:tab w:val="num" w:pos="4050"/>
        </w:tabs>
        <w:ind w:left="4050" w:hanging="180"/>
      </w:pPr>
    </w:lvl>
    <w:lvl w:ilvl="6" w:tplc="FFFFFFFF" w:tentative="1">
      <w:start w:val="1"/>
      <w:numFmt w:val="decimal"/>
      <w:lvlText w:val="%7."/>
      <w:lvlJc w:val="left"/>
      <w:pPr>
        <w:tabs>
          <w:tab w:val="num" w:pos="4770"/>
        </w:tabs>
        <w:ind w:left="4770" w:hanging="360"/>
      </w:pPr>
    </w:lvl>
    <w:lvl w:ilvl="7" w:tplc="FFFFFFFF" w:tentative="1">
      <w:start w:val="1"/>
      <w:numFmt w:val="lowerLetter"/>
      <w:lvlText w:val="%8."/>
      <w:lvlJc w:val="left"/>
      <w:pPr>
        <w:tabs>
          <w:tab w:val="num" w:pos="5490"/>
        </w:tabs>
        <w:ind w:left="5490" w:hanging="360"/>
      </w:pPr>
    </w:lvl>
    <w:lvl w:ilvl="8" w:tplc="FFFFFFFF" w:tentative="1">
      <w:start w:val="1"/>
      <w:numFmt w:val="lowerRoman"/>
      <w:lvlText w:val="%9."/>
      <w:lvlJc w:val="right"/>
      <w:pPr>
        <w:tabs>
          <w:tab w:val="num" w:pos="6210"/>
        </w:tabs>
        <w:ind w:left="6210" w:hanging="180"/>
      </w:pPr>
    </w:lvl>
  </w:abstractNum>
  <w:abstractNum w:abstractNumId="19">
    <w:nsid w:val="4A71094A"/>
    <w:multiLevelType w:val="multilevel"/>
    <w:tmpl w:val="36DCE560"/>
    <w:lvl w:ilvl="0">
      <w:start w:val="1"/>
      <w:numFmt w:val="decimal"/>
      <w:lvlText w:val="%1."/>
      <w:lvlJc w:val="left"/>
      <w:pPr>
        <w:tabs>
          <w:tab w:val="num" w:pos="502"/>
        </w:tabs>
        <w:ind w:left="502" w:hanging="360"/>
      </w:pPr>
      <w:rPr>
        <w:rFonts w:ascii="Times New Roman" w:hAnsi="Times New Roman" w:cs="Times New Roman" w:hint="default"/>
      </w:rPr>
    </w:lvl>
    <w:lvl w:ilvl="1">
      <w:start w:val="1"/>
      <w:numFmt w:val="decimal"/>
      <w:isLgl/>
      <w:lvlText w:val="%1.%2."/>
      <w:lvlJc w:val="left"/>
      <w:pPr>
        <w:tabs>
          <w:tab w:val="num" w:pos="1222"/>
        </w:tabs>
        <w:ind w:left="1222" w:hanging="720"/>
      </w:pPr>
      <w:rPr>
        <w:rFonts w:hint="default"/>
        <w:color w:val="0000FF"/>
        <w:sz w:val="24"/>
        <w:szCs w:val="24"/>
      </w:rPr>
    </w:lvl>
    <w:lvl w:ilvl="2">
      <w:start w:val="1"/>
      <w:numFmt w:val="decimal"/>
      <w:isLgl/>
      <w:lvlText w:val="%1.%2.%3."/>
      <w:lvlJc w:val="left"/>
      <w:pPr>
        <w:tabs>
          <w:tab w:val="num" w:pos="970"/>
        </w:tabs>
        <w:ind w:left="970" w:hanging="720"/>
      </w:pPr>
      <w:rPr>
        <w:rFonts w:hint="default"/>
      </w:rPr>
    </w:lvl>
    <w:lvl w:ilvl="3">
      <w:start w:val="1"/>
      <w:numFmt w:val="decimal"/>
      <w:isLgl/>
      <w:lvlText w:val="%1.%2.%3.%4."/>
      <w:lvlJc w:val="left"/>
      <w:pPr>
        <w:tabs>
          <w:tab w:val="num" w:pos="1330"/>
        </w:tabs>
        <w:ind w:left="1330" w:hanging="1080"/>
      </w:pPr>
      <w:rPr>
        <w:rFonts w:hint="default"/>
      </w:rPr>
    </w:lvl>
    <w:lvl w:ilvl="4">
      <w:start w:val="1"/>
      <w:numFmt w:val="decimal"/>
      <w:isLgl/>
      <w:lvlText w:val="%1.%2.%3.%4.%5."/>
      <w:lvlJc w:val="left"/>
      <w:pPr>
        <w:tabs>
          <w:tab w:val="num" w:pos="1330"/>
        </w:tabs>
        <w:ind w:left="1330" w:hanging="1080"/>
      </w:pPr>
      <w:rPr>
        <w:rFonts w:hint="default"/>
      </w:rPr>
    </w:lvl>
    <w:lvl w:ilvl="5">
      <w:start w:val="1"/>
      <w:numFmt w:val="decimal"/>
      <w:isLgl/>
      <w:lvlText w:val="%1.%2.%3.%4.%5.%6."/>
      <w:lvlJc w:val="left"/>
      <w:pPr>
        <w:tabs>
          <w:tab w:val="num" w:pos="1690"/>
        </w:tabs>
        <w:ind w:left="1690" w:hanging="1440"/>
      </w:pPr>
      <w:rPr>
        <w:rFonts w:hint="default"/>
      </w:rPr>
    </w:lvl>
    <w:lvl w:ilvl="6">
      <w:start w:val="1"/>
      <w:numFmt w:val="decimal"/>
      <w:isLgl/>
      <w:lvlText w:val="%1.%2.%3.%4.%5.%6.%7."/>
      <w:lvlJc w:val="left"/>
      <w:pPr>
        <w:tabs>
          <w:tab w:val="num" w:pos="2050"/>
        </w:tabs>
        <w:ind w:left="2050" w:hanging="1800"/>
      </w:pPr>
      <w:rPr>
        <w:rFonts w:hint="default"/>
      </w:rPr>
    </w:lvl>
    <w:lvl w:ilvl="7">
      <w:start w:val="1"/>
      <w:numFmt w:val="decimal"/>
      <w:isLgl/>
      <w:lvlText w:val="%1.%2.%3.%4.%5.%6.%7.%8."/>
      <w:lvlJc w:val="left"/>
      <w:pPr>
        <w:tabs>
          <w:tab w:val="num" w:pos="2050"/>
        </w:tabs>
        <w:ind w:left="2050" w:hanging="1800"/>
      </w:pPr>
      <w:rPr>
        <w:rFonts w:hint="default"/>
      </w:rPr>
    </w:lvl>
    <w:lvl w:ilvl="8">
      <w:start w:val="1"/>
      <w:numFmt w:val="decimal"/>
      <w:isLgl/>
      <w:lvlText w:val="%1.%2.%3.%4.%5.%6.%7.%8.%9."/>
      <w:lvlJc w:val="left"/>
      <w:pPr>
        <w:tabs>
          <w:tab w:val="num" w:pos="2410"/>
        </w:tabs>
        <w:ind w:left="2410" w:hanging="2160"/>
      </w:pPr>
      <w:rPr>
        <w:rFonts w:hint="default"/>
      </w:rPr>
    </w:lvl>
  </w:abstractNum>
  <w:abstractNum w:abstractNumId="20">
    <w:nsid w:val="4C0070A8"/>
    <w:multiLevelType w:val="multilevel"/>
    <w:tmpl w:val="F732C8AE"/>
    <w:lvl w:ilvl="0">
      <w:start w:val="1"/>
      <w:numFmt w:val="decimal"/>
      <w:lvlText w:val="%1."/>
      <w:lvlJc w:val="left"/>
      <w:pPr>
        <w:ind w:left="1582" w:hanging="360"/>
      </w:pPr>
      <w:rPr>
        <w:rFonts w:hint="default"/>
      </w:rPr>
    </w:lvl>
    <w:lvl w:ilvl="1">
      <w:start w:val="1"/>
      <w:numFmt w:val="decimal"/>
      <w:isLgl/>
      <w:lvlText w:val="%1.%2."/>
      <w:lvlJc w:val="left"/>
      <w:pPr>
        <w:ind w:left="1942" w:hanging="720"/>
      </w:pPr>
      <w:rPr>
        <w:rFonts w:hint="default"/>
      </w:rPr>
    </w:lvl>
    <w:lvl w:ilvl="2">
      <w:start w:val="1"/>
      <w:numFmt w:val="decimal"/>
      <w:isLgl/>
      <w:lvlText w:val="%1.%2.%3."/>
      <w:lvlJc w:val="left"/>
      <w:pPr>
        <w:ind w:left="1942" w:hanging="720"/>
      </w:pPr>
      <w:rPr>
        <w:rFonts w:hint="default"/>
      </w:rPr>
    </w:lvl>
    <w:lvl w:ilvl="3">
      <w:start w:val="1"/>
      <w:numFmt w:val="decimal"/>
      <w:isLgl/>
      <w:lvlText w:val="%1.%2.%3.%4."/>
      <w:lvlJc w:val="left"/>
      <w:pPr>
        <w:ind w:left="2302" w:hanging="1080"/>
      </w:pPr>
      <w:rPr>
        <w:rFonts w:hint="default"/>
      </w:rPr>
    </w:lvl>
    <w:lvl w:ilvl="4">
      <w:start w:val="1"/>
      <w:numFmt w:val="decimal"/>
      <w:isLgl/>
      <w:lvlText w:val="%1.%2.%3.%4.%5."/>
      <w:lvlJc w:val="left"/>
      <w:pPr>
        <w:ind w:left="2302" w:hanging="1080"/>
      </w:pPr>
      <w:rPr>
        <w:rFonts w:hint="default"/>
      </w:rPr>
    </w:lvl>
    <w:lvl w:ilvl="5">
      <w:start w:val="1"/>
      <w:numFmt w:val="decimal"/>
      <w:isLgl/>
      <w:lvlText w:val="%1.%2.%3.%4.%5.%6."/>
      <w:lvlJc w:val="left"/>
      <w:pPr>
        <w:ind w:left="2662" w:hanging="1440"/>
      </w:pPr>
      <w:rPr>
        <w:rFonts w:hint="default"/>
      </w:rPr>
    </w:lvl>
    <w:lvl w:ilvl="6">
      <w:start w:val="1"/>
      <w:numFmt w:val="decimal"/>
      <w:isLgl/>
      <w:lvlText w:val="%1.%2.%3.%4.%5.%6.%7."/>
      <w:lvlJc w:val="left"/>
      <w:pPr>
        <w:ind w:left="3022" w:hanging="1800"/>
      </w:pPr>
      <w:rPr>
        <w:rFonts w:hint="default"/>
      </w:rPr>
    </w:lvl>
    <w:lvl w:ilvl="7">
      <w:start w:val="1"/>
      <w:numFmt w:val="decimal"/>
      <w:isLgl/>
      <w:lvlText w:val="%1.%2.%3.%4.%5.%6.%7.%8."/>
      <w:lvlJc w:val="left"/>
      <w:pPr>
        <w:ind w:left="3022" w:hanging="1800"/>
      </w:pPr>
      <w:rPr>
        <w:rFonts w:hint="default"/>
      </w:rPr>
    </w:lvl>
    <w:lvl w:ilvl="8">
      <w:start w:val="1"/>
      <w:numFmt w:val="decimal"/>
      <w:isLgl/>
      <w:lvlText w:val="%1.%2.%3.%4.%5.%6.%7.%8.%9."/>
      <w:lvlJc w:val="left"/>
      <w:pPr>
        <w:ind w:left="3382" w:hanging="2160"/>
      </w:pPr>
      <w:rPr>
        <w:rFonts w:hint="default"/>
      </w:rPr>
    </w:lvl>
  </w:abstractNum>
  <w:abstractNum w:abstractNumId="21">
    <w:nsid w:val="50B73F5B"/>
    <w:multiLevelType w:val="hybridMultilevel"/>
    <w:tmpl w:val="BDE44CE0"/>
    <w:lvl w:ilvl="0" w:tplc="E64A4F6A">
      <w:start w:val="1"/>
      <w:numFmt w:val="upperRoman"/>
      <w:lvlText w:val="%1."/>
      <w:lvlJc w:val="left"/>
      <w:pPr>
        <w:tabs>
          <w:tab w:val="num" w:pos="1080"/>
        </w:tabs>
        <w:ind w:left="1080" w:hanging="720"/>
      </w:pPr>
      <w:rPr>
        <w:rFonts w:hint="default"/>
      </w:rPr>
    </w:lvl>
    <w:lvl w:ilvl="1" w:tplc="B9D242A4">
      <w:start w:val="1"/>
      <w:numFmt w:val="lowerLetter"/>
      <w:lvlText w:val="%2."/>
      <w:lvlJc w:val="left"/>
      <w:pPr>
        <w:tabs>
          <w:tab w:val="num" w:pos="1440"/>
        </w:tabs>
        <w:ind w:left="1440" w:hanging="360"/>
      </w:pPr>
      <w:rPr>
        <w:rFonts w:ascii="Calibri" w:eastAsia="Calibri" w:hAnsi="Calibri" w:cs="Times New Roman"/>
      </w:rPr>
    </w:lvl>
    <w:lvl w:ilvl="2" w:tplc="041F001B" w:tentative="1">
      <w:start w:val="1"/>
      <w:numFmt w:val="lowerRoman"/>
      <w:lvlText w:val="%3."/>
      <w:lvlJc w:val="right"/>
      <w:pPr>
        <w:tabs>
          <w:tab w:val="num" w:pos="2160"/>
        </w:tabs>
        <w:ind w:left="2160" w:hanging="180"/>
      </w:pPr>
    </w:lvl>
    <w:lvl w:ilvl="3" w:tplc="041F000F" w:tentative="1">
      <w:start w:val="1"/>
      <w:numFmt w:val="decimal"/>
      <w:lvlText w:val="%4."/>
      <w:lvlJc w:val="left"/>
      <w:pPr>
        <w:tabs>
          <w:tab w:val="num" w:pos="2880"/>
        </w:tabs>
        <w:ind w:left="2880" w:hanging="360"/>
      </w:pPr>
    </w:lvl>
    <w:lvl w:ilvl="4" w:tplc="041F0019" w:tentative="1">
      <w:start w:val="1"/>
      <w:numFmt w:val="lowerLetter"/>
      <w:lvlText w:val="%5."/>
      <w:lvlJc w:val="left"/>
      <w:pPr>
        <w:tabs>
          <w:tab w:val="num" w:pos="3600"/>
        </w:tabs>
        <w:ind w:left="3600" w:hanging="360"/>
      </w:pPr>
    </w:lvl>
    <w:lvl w:ilvl="5" w:tplc="041F001B" w:tentative="1">
      <w:start w:val="1"/>
      <w:numFmt w:val="lowerRoman"/>
      <w:lvlText w:val="%6."/>
      <w:lvlJc w:val="right"/>
      <w:pPr>
        <w:tabs>
          <w:tab w:val="num" w:pos="4320"/>
        </w:tabs>
        <w:ind w:left="4320" w:hanging="180"/>
      </w:pPr>
    </w:lvl>
    <w:lvl w:ilvl="6" w:tplc="041F000F" w:tentative="1">
      <w:start w:val="1"/>
      <w:numFmt w:val="decimal"/>
      <w:lvlText w:val="%7."/>
      <w:lvlJc w:val="left"/>
      <w:pPr>
        <w:tabs>
          <w:tab w:val="num" w:pos="5040"/>
        </w:tabs>
        <w:ind w:left="5040" w:hanging="360"/>
      </w:pPr>
    </w:lvl>
    <w:lvl w:ilvl="7" w:tplc="041F0019" w:tentative="1">
      <w:start w:val="1"/>
      <w:numFmt w:val="lowerLetter"/>
      <w:lvlText w:val="%8."/>
      <w:lvlJc w:val="left"/>
      <w:pPr>
        <w:tabs>
          <w:tab w:val="num" w:pos="5760"/>
        </w:tabs>
        <w:ind w:left="5760" w:hanging="360"/>
      </w:pPr>
    </w:lvl>
    <w:lvl w:ilvl="8" w:tplc="041F001B" w:tentative="1">
      <w:start w:val="1"/>
      <w:numFmt w:val="lowerRoman"/>
      <w:lvlText w:val="%9."/>
      <w:lvlJc w:val="right"/>
      <w:pPr>
        <w:tabs>
          <w:tab w:val="num" w:pos="6480"/>
        </w:tabs>
        <w:ind w:left="6480" w:hanging="180"/>
      </w:pPr>
    </w:lvl>
  </w:abstractNum>
  <w:abstractNum w:abstractNumId="22">
    <w:nsid w:val="51BB40FA"/>
    <w:multiLevelType w:val="hybridMultilevel"/>
    <w:tmpl w:val="70E68BB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nsid w:val="51F15847"/>
    <w:multiLevelType w:val="hybridMultilevel"/>
    <w:tmpl w:val="F1F4B458"/>
    <w:lvl w:ilvl="0" w:tplc="041F0019">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nsid w:val="54D53166"/>
    <w:multiLevelType w:val="hybridMultilevel"/>
    <w:tmpl w:val="29645FB4"/>
    <w:lvl w:ilvl="0" w:tplc="FFFFFFFF">
      <w:start w:val="1"/>
      <w:numFmt w:val="decimal"/>
      <w:lvlText w:val="%1."/>
      <w:lvlJc w:val="left"/>
      <w:pPr>
        <w:tabs>
          <w:tab w:val="num" w:pos="720"/>
        </w:tabs>
        <w:ind w:left="720" w:hanging="360"/>
      </w:pPr>
      <w:rPr>
        <w:rFonts w:hint="default"/>
      </w:rPr>
    </w:lvl>
    <w:lvl w:ilvl="1" w:tplc="FFFFFFFF">
      <w:start w:val="1"/>
      <w:numFmt w:val="decimal"/>
      <w:lvlText w:val="%2)"/>
      <w:lvlJc w:val="left"/>
      <w:pPr>
        <w:tabs>
          <w:tab w:val="num" w:pos="360"/>
        </w:tabs>
        <w:ind w:left="360" w:hanging="360"/>
      </w:pPr>
      <w:rPr>
        <w:rFonts w:hint="default"/>
      </w:rPr>
    </w:lvl>
    <w:lvl w:ilvl="2" w:tplc="FFFFFFFF">
      <w:start w:val="1"/>
      <w:numFmt w:val="lowerLetter"/>
      <w:lvlText w:val="%3)"/>
      <w:lvlJc w:val="left"/>
      <w:pPr>
        <w:tabs>
          <w:tab w:val="num" w:pos="2340"/>
        </w:tabs>
        <w:ind w:left="2340" w:hanging="360"/>
      </w:pPr>
      <w:rPr>
        <w:rFonts w:hint="default"/>
      </w:r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5">
    <w:nsid w:val="5A426C60"/>
    <w:multiLevelType w:val="hybridMultilevel"/>
    <w:tmpl w:val="C7A48276"/>
    <w:lvl w:ilvl="0" w:tplc="7C70705C">
      <w:start w:val="1"/>
      <w:numFmt w:val="bullet"/>
      <w:lvlText w:val="o"/>
      <w:lvlJc w:val="left"/>
      <w:pPr>
        <w:tabs>
          <w:tab w:val="num" w:pos="720"/>
        </w:tabs>
        <w:ind w:left="720" w:hanging="360"/>
      </w:pPr>
      <w:rPr>
        <w:rFonts w:ascii="Times New Roman" w:hAnsi="Times New Roman" w:hint="default"/>
      </w:rPr>
    </w:lvl>
    <w:lvl w:ilvl="1" w:tplc="E1004650" w:tentative="1">
      <w:start w:val="1"/>
      <w:numFmt w:val="bullet"/>
      <w:lvlText w:val="o"/>
      <w:lvlJc w:val="left"/>
      <w:pPr>
        <w:tabs>
          <w:tab w:val="num" w:pos="1440"/>
        </w:tabs>
        <w:ind w:left="1440" w:hanging="360"/>
      </w:pPr>
      <w:rPr>
        <w:rFonts w:ascii="Times New Roman" w:hAnsi="Times New Roman" w:hint="default"/>
      </w:rPr>
    </w:lvl>
    <w:lvl w:ilvl="2" w:tplc="E54071D6" w:tentative="1">
      <w:start w:val="1"/>
      <w:numFmt w:val="bullet"/>
      <w:lvlText w:val="o"/>
      <w:lvlJc w:val="left"/>
      <w:pPr>
        <w:tabs>
          <w:tab w:val="num" w:pos="2160"/>
        </w:tabs>
        <w:ind w:left="2160" w:hanging="360"/>
      </w:pPr>
      <w:rPr>
        <w:rFonts w:ascii="Times New Roman" w:hAnsi="Times New Roman" w:hint="default"/>
      </w:rPr>
    </w:lvl>
    <w:lvl w:ilvl="3" w:tplc="789210B8" w:tentative="1">
      <w:start w:val="1"/>
      <w:numFmt w:val="bullet"/>
      <w:lvlText w:val="o"/>
      <w:lvlJc w:val="left"/>
      <w:pPr>
        <w:tabs>
          <w:tab w:val="num" w:pos="2880"/>
        </w:tabs>
        <w:ind w:left="2880" w:hanging="360"/>
      </w:pPr>
      <w:rPr>
        <w:rFonts w:ascii="Times New Roman" w:hAnsi="Times New Roman" w:hint="default"/>
      </w:rPr>
    </w:lvl>
    <w:lvl w:ilvl="4" w:tplc="BACA4A78" w:tentative="1">
      <w:start w:val="1"/>
      <w:numFmt w:val="bullet"/>
      <w:lvlText w:val="o"/>
      <w:lvlJc w:val="left"/>
      <w:pPr>
        <w:tabs>
          <w:tab w:val="num" w:pos="3600"/>
        </w:tabs>
        <w:ind w:left="3600" w:hanging="360"/>
      </w:pPr>
      <w:rPr>
        <w:rFonts w:ascii="Times New Roman" w:hAnsi="Times New Roman" w:hint="default"/>
      </w:rPr>
    </w:lvl>
    <w:lvl w:ilvl="5" w:tplc="5ED0E212" w:tentative="1">
      <w:start w:val="1"/>
      <w:numFmt w:val="bullet"/>
      <w:lvlText w:val="o"/>
      <w:lvlJc w:val="left"/>
      <w:pPr>
        <w:tabs>
          <w:tab w:val="num" w:pos="4320"/>
        </w:tabs>
        <w:ind w:left="4320" w:hanging="360"/>
      </w:pPr>
      <w:rPr>
        <w:rFonts w:ascii="Times New Roman" w:hAnsi="Times New Roman" w:hint="default"/>
      </w:rPr>
    </w:lvl>
    <w:lvl w:ilvl="6" w:tplc="8000EBCC" w:tentative="1">
      <w:start w:val="1"/>
      <w:numFmt w:val="bullet"/>
      <w:lvlText w:val="o"/>
      <w:lvlJc w:val="left"/>
      <w:pPr>
        <w:tabs>
          <w:tab w:val="num" w:pos="5040"/>
        </w:tabs>
        <w:ind w:left="5040" w:hanging="360"/>
      </w:pPr>
      <w:rPr>
        <w:rFonts w:ascii="Times New Roman" w:hAnsi="Times New Roman" w:hint="default"/>
      </w:rPr>
    </w:lvl>
    <w:lvl w:ilvl="7" w:tplc="8D92B370" w:tentative="1">
      <w:start w:val="1"/>
      <w:numFmt w:val="bullet"/>
      <w:lvlText w:val="o"/>
      <w:lvlJc w:val="left"/>
      <w:pPr>
        <w:tabs>
          <w:tab w:val="num" w:pos="5760"/>
        </w:tabs>
        <w:ind w:left="5760" w:hanging="360"/>
      </w:pPr>
      <w:rPr>
        <w:rFonts w:ascii="Times New Roman" w:hAnsi="Times New Roman" w:hint="default"/>
      </w:rPr>
    </w:lvl>
    <w:lvl w:ilvl="8" w:tplc="405C5DCE" w:tentative="1">
      <w:start w:val="1"/>
      <w:numFmt w:val="bullet"/>
      <w:lvlText w:val="o"/>
      <w:lvlJc w:val="left"/>
      <w:pPr>
        <w:tabs>
          <w:tab w:val="num" w:pos="6480"/>
        </w:tabs>
        <w:ind w:left="6480" w:hanging="360"/>
      </w:pPr>
      <w:rPr>
        <w:rFonts w:ascii="Times New Roman" w:hAnsi="Times New Roman" w:hint="default"/>
      </w:rPr>
    </w:lvl>
  </w:abstractNum>
  <w:abstractNum w:abstractNumId="26">
    <w:nsid w:val="6B9D45A0"/>
    <w:multiLevelType w:val="multilevel"/>
    <w:tmpl w:val="36DCE560"/>
    <w:lvl w:ilvl="0">
      <w:start w:val="1"/>
      <w:numFmt w:val="decimal"/>
      <w:lvlText w:val="%1."/>
      <w:lvlJc w:val="left"/>
      <w:pPr>
        <w:tabs>
          <w:tab w:val="num" w:pos="502"/>
        </w:tabs>
        <w:ind w:left="502" w:hanging="360"/>
      </w:pPr>
      <w:rPr>
        <w:rFonts w:ascii="Times New Roman" w:hAnsi="Times New Roman" w:cs="Times New Roman" w:hint="default"/>
      </w:rPr>
    </w:lvl>
    <w:lvl w:ilvl="1">
      <w:start w:val="1"/>
      <w:numFmt w:val="decimal"/>
      <w:isLgl/>
      <w:lvlText w:val="%1.%2."/>
      <w:lvlJc w:val="left"/>
      <w:pPr>
        <w:tabs>
          <w:tab w:val="num" w:pos="1222"/>
        </w:tabs>
        <w:ind w:left="1222" w:hanging="720"/>
      </w:pPr>
      <w:rPr>
        <w:rFonts w:hint="default"/>
        <w:color w:val="0000FF"/>
        <w:sz w:val="24"/>
        <w:szCs w:val="24"/>
      </w:rPr>
    </w:lvl>
    <w:lvl w:ilvl="2">
      <w:start w:val="1"/>
      <w:numFmt w:val="decimal"/>
      <w:isLgl/>
      <w:lvlText w:val="%1.%2.%3."/>
      <w:lvlJc w:val="left"/>
      <w:pPr>
        <w:tabs>
          <w:tab w:val="num" w:pos="970"/>
        </w:tabs>
        <w:ind w:left="970" w:hanging="720"/>
      </w:pPr>
      <w:rPr>
        <w:rFonts w:hint="default"/>
      </w:rPr>
    </w:lvl>
    <w:lvl w:ilvl="3">
      <w:start w:val="1"/>
      <w:numFmt w:val="decimal"/>
      <w:isLgl/>
      <w:lvlText w:val="%1.%2.%3.%4."/>
      <w:lvlJc w:val="left"/>
      <w:pPr>
        <w:tabs>
          <w:tab w:val="num" w:pos="1330"/>
        </w:tabs>
        <w:ind w:left="1330" w:hanging="1080"/>
      </w:pPr>
      <w:rPr>
        <w:rFonts w:hint="default"/>
      </w:rPr>
    </w:lvl>
    <w:lvl w:ilvl="4">
      <w:start w:val="1"/>
      <w:numFmt w:val="decimal"/>
      <w:isLgl/>
      <w:lvlText w:val="%1.%2.%3.%4.%5."/>
      <w:lvlJc w:val="left"/>
      <w:pPr>
        <w:tabs>
          <w:tab w:val="num" w:pos="1330"/>
        </w:tabs>
        <w:ind w:left="1330" w:hanging="1080"/>
      </w:pPr>
      <w:rPr>
        <w:rFonts w:hint="default"/>
      </w:rPr>
    </w:lvl>
    <w:lvl w:ilvl="5">
      <w:start w:val="1"/>
      <w:numFmt w:val="decimal"/>
      <w:isLgl/>
      <w:lvlText w:val="%1.%2.%3.%4.%5.%6."/>
      <w:lvlJc w:val="left"/>
      <w:pPr>
        <w:tabs>
          <w:tab w:val="num" w:pos="1690"/>
        </w:tabs>
        <w:ind w:left="1690" w:hanging="1440"/>
      </w:pPr>
      <w:rPr>
        <w:rFonts w:hint="default"/>
      </w:rPr>
    </w:lvl>
    <w:lvl w:ilvl="6">
      <w:start w:val="1"/>
      <w:numFmt w:val="decimal"/>
      <w:isLgl/>
      <w:lvlText w:val="%1.%2.%3.%4.%5.%6.%7."/>
      <w:lvlJc w:val="left"/>
      <w:pPr>
        <w:tabs>
          <w:tab w:val="num" w:pos="2050"/>
        </w:tabs>
        <w:ind w:left="2050" w:hanging="1800"/>
      </w:pPr>
      <w:rPr>
        <w:rFonts w:hint="default"/>
      </w:rPr>
    </w:lvl>
    <w:lvl w:ilvl="7">
      <w:start w:val="1"/>
      <w:numFmt w:val="decimal"/>
      <w:isLgl/>
      <w:lvlText w:val="%1.%2.%3.%4.%5.%6.%7.%8."/>
      <w:lvlJc w:val="left"/>
      <w:pPr>
        <w:tabs>
          <w:tab w:val="num" w:pos="2050"/>
        </w:tabs>
        <w:ind w:left="2050" w:hanging="1800"/>
      </w:pPr>
      <w:rPr>
        <w:rFonts w:hint="default"/>
      </w:rPr>
    </w:lvl>
    <w:lvl w:ilvl="8">
      <w:start w:val="1"/>
      <w:numFmt w:val="decimal"/>
      <w:isLgl/>
      <w:lvlText w:val="%1.%2.%3.%4.%5.%6.%7.%8.%9."/>
      <w:lvlJc w:val="left"/>
      <w:pPr>
        <w:tabs>
          <w:tab w:val="num" w:pos="2410"/>
        </w:tabs>
        <w:ind w:left="2410" w:hanging="2160"/>
      </w:pPr>
      <w:rPr>
        <w:rFonts w:hint="default"/>
      </w:rPr>
    </w:lvl>
  </w:abstractNum>
  <w:num w:numId="1">
    <w:abstractNumId w:val="7"/>
  </w:num>
  <w:num w:numId="2">
    <w:abstractNumId w:val="21"/>
  </w:num>
  <w:num w:numId="3">
    <w:abstractNumId w:val="23"/>
  </w:num>
  <w:num w:numId="4">
    <w:abstractNumId w:val="24"/>
  </w:num>
  <w:num w:numId="5">
    <w:abstractNumId w:val="6"/>
  </w:num>
  <w:num w:numId="6">
    <w:abstractNumId w:val="15"/>
  </w:num>
  <w:num w:numId="7">
    <w:abstractNumId w:val="18"/>
  </w:num>
  <w:num w:numId="8">
    <w:abstractNumId w:val="10"/>
  </w:num>
  <w:num w:numId="9">
    <w:abstractNumId w:val="1"/>
  </w:num>
  <w:num w:numId="10">
    <w:abstractNumId w:val="13"/>
  </w:num>
  <w:num w:numId="11">
    <w:abstractNumId w:val="16"/>
  </w:num>
  <w:num w:numId="12">
    <w:abstractNumId w:val="25"/>
  </w:num>
  <w:num w:numId="13">
    <w:abstractNumId w:val="2"/>
  </w:num>
  <w:num w:numId="14">
    <w:abstractNumId w:val="22"/>
  </w:num>
  <w:num w:numId="15">
    <w:abstractNumId w:val="17"/>
  </w:num>
  <w:num w:numId="16">
    <w:abstractNumId w:val="11"/>
  </w:num>
  <w:num w:numId="17">
    <w:abstractNumId w:val="0"/>
  </w:num>
  <w:num w:numId="18">
    <w:abstractNumId w:val="9"/>
  </w:num>
  <w:num w:numId="19">
    <w:abstractNumId w:val="12"/>
  </w:num>
  <w:num w:numId="20">
    <w:abstractNumId w:val="19"/>
  </w:num>
  <w:num w:numId="21">
    <w:abstractNumId w:val="5"/>
  </w:num>
  <w:num w:numId="22">
    <w:abstractNumId w:val="14"/>
  </w:num>
  <w:num w:numId="23">
    <w:abstractNumId w:val="26"/>
  </w:num>
  <w:num w:numId="24">
    <w:abstractNumId w:val="4"/>
  </w:num>
  <w:num w:numId="25">
    <w:abstractNumId w:val="3"/>
  </w:num>
  <w:num w:numId="26">
    <w:abstractNumId w:val="20"/>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0720"/>
    <w:rsid w:val="00000A82"/>
    <w:rsid w:val="00000F8C"/>
    <w:rsid w:val="00001D27"/>
    <w:rsid w:val="0001139D"/>
    <w:rsid w:val="00015363"/>
    <w:rsid w:val="000200FB"/>
    <w:rsid w:val="00023A98"/>
    <w:rsid w:val="000247DB"/>
    <w:rsid w:val="000313E2"/>
    <w:rsid w:val="00032887"/>
    <w:rsid w:val="00034E77"/>
    <w:rsid w:val="00040FE9"/>
    <w:rsid w:val="000412D6"/>
    <w:rsid w:val="0004204C"/>
    <w:rsid w:val="000439C4"/>
    <w:rsid w:val="0004625A"/>
    <w:rsid w:val="00046D82"/>
    <w:rsid w:val="00050FF6"/>
    <w:rsid w:val="000513D0"/>
    <w:rsid w:val="000517F9"/>
    <w:rsid w:val="000614AA"/>
    <w:rsid w:val="00061B8D"/>
    <w:rsid w:val="000636F3"/>
    <w:rsid w:val="00063A8D"/>
    <w:rsid w:val="00064546"/>
    <w:rsid w:val="000645D7"/>
    <w:rsid w:val="0007050C"/>
    <w:rsid w:val="00072A33"/>
    <w:rsid w:val="00072A57"/>
    <w:rsid w:val="00080C64"/>
    <w:rsid w:val="00083366"/>
    <w:rsid w:val="000856A9"/>
    <w:rsid w:val="000871EA"/>
    <w:rsid w:val="00092892"/>
    <w:rsid w:val="000930D3"/>
    <w:rsid w:val="00094DE7"/>
    <w:rsid w:val="000A1144"/>
    <w:rsid w:val="000A2D89"/>
    <w:rsid w:val="000A463D"/>
    <w:rsid w:val="000A65CA"/>
    <w:rsid w:val="000B0298"/>
    <w:rsid w:val="000B117A"/>
    <w:rsid w:val="000B27BF"/>
    <w:rsid w:val="000B3AB4"/>
    <w:rsid w:val="000B4F1A"/>
    <w:rsid w:val="000B5B30"/>
    <w:rsid w:val="000B7F41"/>
    <w:rsid w:val="000C03CC"/>
    <w:rsid w:val="000C0BE0"/>
    <w:rsid w:val="000C18E6"/>
    <w:rsid w:val="000C1FBF"/>
    <w:rsid w:val="000C2AEB"/>
    <w:rsid w:val="000C3855"/>
    <w:rsid w:val="000C4087"/>
    <w:rsid w:val="000C7E9A"/>
    <w:rsid w:val="000D01D1"/>
    <w:rsid w:val="000D1ED5"/>
    <w:rsid w:val="000D7133"/>
    <w:rsid w:val="000D7741"/>
    <w:rsid w:val="000E29BE"/>
    <w:rsid w:val="000E399B"/>
    <w:rsid w:val="000E7622"/>
    <w:rsid w:val="000F50B5"/>
    <w:rsid w:val="00101738"/>
    <w:rsid w:val="00114ACC"/>
    <w:rsid w:val="00114DAF"/>
    <w:rsid w:val="00121A4D"/>
    <w:rsid w:val="0012252B"/>
    <w:rsid w:val="00131954"/>
    <w:rsid w:val="00131A00"/>
    <w:rsid w:val="00131A64"/>
    <w:rsid w:val="00134963"/>
    <w:rsid w:val="0013591B"/>
    <w:rsid w:val="00135A93"/>
    <w:rsid w:val="00141406"/>
    <w:rsid w:val="00142E14"/>
    <w:rsid w:val="00143627"/>
    <w:rsid w:val="001555E0"/>
    <w:rsid w:val="0015631F"/>
    <w:rsid w:val="001569C9"/>
    <w:rsid w:val="00157178"/>
    <w:rsid w:val="00157566"/>
    <w:rsid w:val="00161319"/>
    <w:rsid w:val="00161467"/>
    <w:rsid w:val="0016318B"/>
    <w:rsid w:val="00165A50"/>
    <w:rsid w:val="001768C9"/>
    <w:rsid w:val="00176D3D"/>
    <w:rsid w:val="00177F4D"/>
    <w:rsid w:val="0018578F"/>
    <w:rsid w:val="00185B6B"/>
    <w:rsid w:val="00186327"/>
    <w:rsid w:val="00194C59"/>
    <w:rsid w:val="001A3142"/>
    <w:rsid w:val="001A57B8"/>
    <w:rsid w:val="001A6022"/>
    <w:rsid w:val="001A685F"/>
    <w:rsid w:val="001A74E3"/>
    <w:rsid w:val="001B07F1"/>
    <w:rsid w:val="001B161E"/>
    <w:rsid w:val="001B66F8"/>
    <w:rsid w:val="001C0561"/>
    <w:rsid w:val="001E0720"/>
    <w:rsid w:val="001E36A6"/>
    <w:rsid w:val="001E51BA"/>
    <w:rsid w:val="001E6D56"/>
    <w:rsid w:val="001F0574"/>
    <w:rsid w:val="001F3AFA"/>
    <w:rsid w:val="001F4663"/>
    <w:rsid w:val="001F7054"/>
    <w:rsid w:val="00201B51"/>
    <w:rsid w:val="00207C8F"/>
    <w:rsid w:val="002150EE"/>
    <w:rsid w:val="00216677"/>
    <w:rsid w:val="00221ABA"/>
    <w:rsid w:val="0022507D"/>
    <w:rsid w:val="00225C3D"/>
    <w:rsid w:val="002274B5"/>
    <w:rsid w:val="00230096"/>
    <w:rsid w:val="00232994"/>
    <w:rsid w:val="00234234"/>
    <w:rsid w:val="00237036"/>
    <w:rsid w:val="00237B5C"/>
    <w:rsid w:val="002409AD"/>
    <w:rsid w:val="00243D3B"/>
    <w:rsid w:val="00243E49"/>
    <w:rsid w:val="00245075"/>
    <w:rsid w:val="00245771"/>
    <w:rsid w:val="00250341"/>
    <w:rsid w:val="00253294"/>
    <w:rsid w:val="00261AA5"/>
    <w:rsid w:val="0026505E"/>
    <w:rsid w:val="0026614E"/>
    <w:rsid w:val="00266FE5"/>
    <w:rsid w:val="00267125"/>
    <w:rsid w:val="00267E27"/>
    <w:rsid w:val="00273F6F"/>
    <w:rsid w:val="0027472E"/>
    <w:rsid w:val="00275063"/>
    <w:rsid w:val="00283058"/>
    <w:rsid w:val="00283FED"/>
    <w:rsid w:val="002864B0"/>
    <w:rsid w:val="002866DF"/>
    <w:rsid w:val="00287505"/>
    <w:rsid w:val="0029076B"/>
    <w:rsid w:val="002936BD"/>
    <w:rsid w:val="002A138F"/>
    <w:rsid w:val="002A72D9"/>
    <w:rsid w:val="002B1289"/>
    <w:rsid w:val="002B34B1"/>
    <w:rsid w:val="002C2146"/>
    <w:rsid w:val="002C6FFF"/>
    <w:rsid w:val="002C7560"/>
    <w:rsid w:val="002D54F9"/>
    <w:rsid w:val="002E6ABE"/>
    <w:rsid w:val="002F1DE9"/>
    <w:rsid w:val="002F3FB0"/>
    <w:rsid w:val="002F47F4"/>
    <w:rsid w:val="002F592D"/>
    <w:rsid w:val="00303BCE"/>
    <w:rsid w:val="00304272"/>
    <w:rsid w:val="00305951"/>
    <w:rsid w:val="00307895"/>
    <w:rsid w:val="00307EA2"/>
    <w:rsid w:val="00311EE0"/>
    <w:rsid w:val="00312251"/>
    <w:rsid w:val="0031240B"/>
    <w:rsid w:val="003146EC"/>
    <w:rsid w:val="00323F1E"/>
    <w:rsid w:val="00326635"/>
    <w:rsid w:val="00326CF6"/>
    <w:rsid w:val="00330908"/>
    <w:rsid w:val="00332B06"/>
    <w:rsid w:val="00333F50"/>
    <w:rsid w:val="003349E1"/>
    <w:rsid w:val="00335AC4"/>
    <w:rsid w:val="00335CDE"/>
    <w:rsid w:val="00337436"/>
    <w:rsid w:val="00340822"/>
    <w:rsid w:val="003412D3"/>
    <w:rsid w:val="003442D3"/>
    <w:rsid w:val="003445A6"/>
    <w:rsid w:val="003450C7"/>
    <w:rsid w:val="00350FE6"/>
    <w:rsid w:val="00352DDA"/>
    <w:rsid w:val="003534C6"/>
    <w:rsid w:val="00356B98"/>
    <w:rsid w:val="00361F36"/>
    <w:rsid w:val="00362690"/>
    <w:rsid w:val="003639B0"/>
    <w:rsid w:val="0036404A"/>
    <w:rsid w:val="0036419E"/>
    <w:rsid w:val="003644FB"/>
    <w:rsid w:val="00364DAC"/>
    <w:rsid w:val="003708AE"/>
    <w:rsid w:val="00381C45"/>
    <w:rsid w:val="00391C26"/>
    <w:rsid w:val="0039383D"/>
    <w:rsid w:val="003968D8"/>
    <w:rsid w:val="003A5C9D"/>
    <w:rsid w:val="003A6A22"/>
    <w:rsid w:val="003B2F35"/>
    <w:rsid w:val="003C1C78"/>
    <w:rsid w:val="003C2AD0"/>
    <w:rsid w:val="003C302B"/>
    <w:rsid w:val="003C63FE"/>
    <w:rsid w:val="003E2872"/>
    <w:rsid w:val="003E46E2"/>
    <w:rsid w:val="003F0CEE"/>
    <w:rsid w:val="003F5644"/>
    <w:rsid w:val="003F5EBC"/>
    <w:rsid w:val="003F6DAD"/>
    <w:rsid w:val="004038CA"/>
    <w:rsid w:val="00414380"/>
    <w:rsid w:val="00416412"/>
    <w:rsid w:val="00417466"/>
    <w:rsid w:val="004210B4"/>
    <w:rsid w:val="0042485E"/>
    <w:rsid w:val="00427043"/>
    <w:rsid w:val="00430E0A"/>
    <w:rsid w:val="00432928"/>
    <w:rsid w:val="004332AC"/>
    <w:rsid w:val="004350CF"/>
    <w:rsid w:val="004372E7"/>
    <w:rsid w:val="004419FE"/>
    <w:rsid w:val="0044311B"/>
    <w:rsid w:val="00444579"/>
    <w:rsid w:val="00445A63"/>
    <w:rsid w:val="00446451"/>
    <w:rsid w:val="00451BB3"/>
    <w:rsid w:val="00453239"/>
    <w:rsid w:val="004538E6"/>
    <w:rsid w:val="004544AC"/>
    <w:rsid w:val="00454C01"/>
    <w:rsid w:val="0045563A"/>
    <w:rsid w:val="00464299"/>
    <w:rsid w:val="00467566"/>
    <w:rsid w:val="004675F4"/>
    <w:rsid w:val="00467D10"/>
    <w:rsid w:val="00473C13"/>
    <w:rsid w:val="004742F9"/>
    <w:rsid w:val="00475809"/>
    <w:rsid w:val="0047719F"/>
    <w:rsid w:val="00485D07"/>
    <w:rsid w:val="0048698D"/>
    <w:rsid w:val="00494985"/>
    <w:rsid w:val="004A1BEE"/>
    <w:rsid w:val="004A22A5"/>
    <w:rsid w:val="004A32B2"/>
    <w:rsid w:val="004A430A"/>
    <w:rsid w:val="004A6529"/>
    <w:rsid w:val="004A67CD"/>
    <w:rsid w:val="004A72A2"/>
    <w:rsid w:val="004B0CAC"/>
    <w:rsid w:val="004B1E1C"/>
    <w:rsid w:val="004B5C64"/>
    <w:rsid w:val="004B6BFA"/>
    <w:rsid w:val="004B7807"/>
    <w:rsid w:val="004C0362"/>
    <w:rsid w:val="004C4640"/>
    <w:rsid w:val="004C5320"/>
    <w:rsid w:val="004C5641"/>
    <w:rsid w:val="004C5890"/>
    <w:rsid w:val="004C7406"/>
    <w:rsid w:val="004D1C06"/>
    <w:rsid w:val="004D481D"/>
    <w:rsid w:val="004D4C3E"/>
    <w:rsid w:val="004D5023"/>
    <w:rsid w:val="004E031D"/>
    <w:rsid w:val="004E0D54"/>
    <w:rsid w:val="004E10E4"/>
    <w:rsid w:val="004E41F6"/>
    <w:rsid w:val="004F285C"/>
    <w:rsid w:val="004F2EF6"/>
    <w:rsid w:val="004F3F31"/>
    <w:rsid w:val="004F4DE3"/>
    <w:rsid w:val="00500ED5"/>
    <w:rsid w:val="00501839"/>
    <w:rsid w:val="00502307"/>
    <w:rsid w:val="005072E0"/>
    <w:rsid w:val="005109F3"/>
    <w:rsid w:val="00516FAA"/>
    <w:rsid w:val="005214E8"/>
    <w:rsid w:val="005247AB"/>
    <w:rsid w:val="00527CD5"/>
    <w:rsid w:val="00532B07"/>
    <w:rsid w:val="00536951"/>
    <w:rsid w:val="00536B7F"/>
    <w:rsid w:val="005430ED"/>
    <w:rsid w:val="00544F16"/>
    <w:rsid w:val="0054608F"/>
    <w:rsid w:val="0054795B"/>
    <w:rsid w:val="005530BA"/>
    <w:rsid w:val="00555B82"/>
    <w:rsid w:val="005578FC"/>
    <w:rsid w:val="00557A95"/>
    <w:rsid w:val="00564E6A"/>
    <w:rsid w:val="0056503F"/>
    <w:rsid w:val="00571349"/>
    <w:rsid w:val="00572D81"/>
    <w:rsid w:val="0057330A"/>
    <w:rsid w:val="00573325"/>
    <w:rsid w:val="005736BD"/>
    <w:rsid w:val="0057520B"/>
    <w:rsid w:val="00575FD1"/>
    <w:rsid w:val="00582900"/>
    <w:rsid w:val="0058674A"/>
    <w:rsid w:val="00591BAE"/>
    <w:rsid w:val="00591F9D"/>
    <w:rsid w:val="00595A9D"/>
    <w:rsid w:val="005A5B80"/>
    <w:rsid w:val="005B3B61"/>
    <w:rsid w:val="005B5026"/>
    <w:rsid w:val="005B5129"/>
    <w:rsid w:val="005B58E9"/>
    <w:rsid w:val="005B626F"/>
    <w:rsid w:val="005C4C84"/>
    <w:rsid w:val="005C573C"/>
    <w:rsid w:val="005C5799"/>
    <w:rsid w:val="005C628A"/>
    <w:rsid w:val="005C6702"/>
    <w:rsid w:val="005C748B"/>
    <w:rsid w:val="005D05BF"/>
    <w:rsid w:val="005D1E05"/>
    <w:rsid w:val="005D4A4D"/>
    <w:rsid w:val="005D4AB6"/>
    <w:rsid w:val="005D4C07"/>
    <w:rsid w:val="005D6E5D"/>
    <w:rsid w:val="005D72AD"/>
    <w:rsid w:val="005E0111"/>
    <w:rsid w:val="005E0560"/>
    <w:rsid w:val="005E5EA1"/>
    <w:rsid w:val="005F12B6"/>
    <w:rsid w:val="0060037E"/>
    <w:rsid w:val="0060061C"/>
    <w:rsid w:val="00600FA6"/>
    <w:rsid w:val="00601F8B"/>
    <w:rsid w:val="00602CFA"/>
    <w:rsid w:val="0061191C"/>
    <w:rsid w:val="00614531"/>
    <w:rsid w:val="00627526"/>
    <w:rsid w:val="0063083B"/>
    <w:rsid w:val="0063374F"/>
    <w:rsid w:val="0063663F"/>
    <w:rsid w:val="00636F30"/>
    <w:rsid w:val="00637A21"/>
    <w:rsid w:val="00640483"/>
    <w:rsid w:val="006467D8"/>
    <w:rsid w:val="00656795"/>
    <w:rsid w:val="00663FFA"/>
    <w:rsid w:val="00664514"/>
    <w:rsid w:val="00664B40"/>
    <w:rsid w:val="006651C1"/>
    <w:rsid w:val="006664FF"/>
    <w:rsid w:val="00666A08"/>
    <w:rsid w:val="006826D2"/>
    <w:rsid w:val="00685022"/>
    <w:rsid w:val="00690CC7"/>
    <w:rsid w:val="00690DCC"/>
    <w:rsid w:val="006924AC"/>
    <w:rsid w:val="006941C1"/>
    <w:rsid w:val="006943BE"/>
    <w:rsid w:val="00697079"/>
    <w:rsid w:val="00697B84"/>
    <w:rsid w:val="006A5D29"/>
    <w:rsid w:val="006B1CC3"/>
    <w:rsid w:val="006B3478"/>
    <w:rsid w:val="006B35CF"/>
    <w:rsid w:val="006C1AE0"/>
    <w:rsid w:val="006C528D"/>
    <w:rsid w:val="006C70FF"/>
    <w:rsid w:val="006C742B"/>
    <w:rsid w:val="006D3F80"/>
    <w:rsid w:val="006D3FD2"/>
    <w:rsid w:val="006D5FFA"/>
    <w:rsid w:val="006E2C7E"/>
    <w:rsid w:val="006E580D"/>
    <w:rsid w:val="006E76D5"/>
    <w:rsid w:val="006F1A80"/>
    <w:rsid w:val="006F1E96"/>
    <w:rsid w:val="006F211C"/>
    <w:rsid w:val="006F4113"/>
    <w:rsid w:val="006F63B6"/>
    <w:rsid w:val="0070146D"/>
    <w:rsid w:val="007014FF"/>
    <w:rsid w:val="00703654"/>
    <w:rsid w:val="00705480"/>
    <w:rsid w:val="00712D33"/>
    <w:rsid w:val="00713BAA"/>
    <w:rsid w:val="007158B7"/>
    <w:rsid w:val="00730590"/>
    <w:rsid w:val="00730856"/>
    <w:rsid w:val="00731A2A"/>
    <w:rsid w:val="0073431F"/>
    <w:rsid w:val="0073565C"/>
    <w:rsid w:val="007374C9"/>
    <w:rsid w:val="00740BA3"/>
    <w:rsid w:val="00751D79"/>
    <w:rsid w:val="00752DC3"/>
    <w:rsid w:val="00755C47"/>
    <w:rsid w:val="00761159"/>
    <w:rsid w:val="007640CF"/>
    <w:rsid w:val="00766528"/>
    <w:rsid w:val="00776F61"/>
    <w:rsid w:val="00782B94"/>
    <w:rsid w:val="00782E3C"/>
    <w:rsid w:val="00787C99"/>
    <w:rsid w:val="00790B78"/>
    <w:rsid w:val="00791F9C"/>
    <w:rsid w:val="00792233"/>
    <w:rsid w:val="00792355"/>
    <w:rsid w:val="00792ACD"/>
    <w:rsid w:val="00793926"/>
    <w:rsid w:val="00796B7A"/>
    <w:rsid w:val="007A006A"/>
    <w:rsid w:val="007A2D7F"/>
    <w:rsid w:val="007A5AB6"/>
    <w:rsid w:val="007A72BC"/>
    <w:rsid w:val="007A76AA"/>
    <w:rsid w:val="007A7C30"/>
    <w:rsid w:val="007B5A69"/>
    <w:rsid w:val="007B5D1A"/>
    <w:rsid w:val="007B654C"/>
    <w:rsid w:val="007B6A35"/>
    <w:rsid w:val="007C3E08"/>
    <w:rsid w:val="007C5F74"/>
    <w:rsid w:val="007C7D1A"/>
    <w:rsid w:val="007E0785"/>
    <w:rsid w:val="007E4303"/>
    <w:rsid w:val="007F21BF"/>
    <w:rsid w:val="007F3AD3"/>
    <w:rsid w:val="007F58A5"/>
    <w:rsid w:val="007F7607"/>
    <w:rsid w:val="00800BD2"/>
    <w:rsid w:val="008026E2"/>
    <w:rsid w:val="00802955"/>
    <w:rsid w:val="00802A3C"/>
    <w:rsid w:val="00803BE7"/>
    <w:rsid w:val="00811A7F"/>
    <w:rsid w:val="00811E7C"/>
    <w:rsid w:val="008124EC"/>
    <w:rsid w:val="00812AB6"/>
    <w:rsid w:val="008145E3"/>
    <w:rsid w:val="00815FE0"/>
    <w:rsid w:val="00816535"/>
    <w:rsid w:val="00824A2A"/>
    <w:rsid w:val="00826058"/>
    <w:rsid w:val="00827A68"/>
    <w:rsid w:val="008410D1"/>
    <w:rsid w:val="00842408"/>
    <w:rsid w:val="008450AF"/>
    <w:rsid w:val="00847070"/>
    <w:rsid w:val="00847A2C"/>
    <w:rsid w:val="00855624"/>
    <w:rsid w:val="00855705"/>
    <w:rsid w:val="008604F7"/>
    <w:rsid w:val="00861895"/>
    <w:rsid w:val="008641DE"/>
    <w:rsid w:val="008648DA"/>
    <w:rsid w:val="008661D0"/>
    <w:rsid w:val="00867AF6"/>
    <w:rsid w:val="00874815"/>
    <w:rsid w:val="00875FC5"/>
    <w:rsid w:val="00882121"/>
    <w:rsid w:val="00882E94"/>
    <w:rsid w:val="008849AC"/>
    <w:rsid w:val="008859A7"/>
    <w:rsid w:val="008859F8"/>
    <w:rsid w:val="0089319B"/>
    <w:rsid w:val="008939B1"/>
    <w:rsid w:val="008A1336"/>
    <w:rsid w:val="008A6DDE"/>
    <w:rsid w:val="008B0612"/>
    <w:rsid w:val="008B0C42"/>
    <w:rsid w:val="008B12FD"/>
    <w:rsid w:val="008B27D5"/>
    <w:rsid w:val="008B2814"/>
    <w:rsid w:val="008B3C78"/>
    <w:rsid w:val="008B5E81"/>
    <w:rsid w:val="008B6754"/>
    <w:rsid w:val="008B7046"/>
    <w:rsid w:val="008B7047"/>
    <w:rsid w:val="008C0FFE"/>
    <w:rsid w:val="008D1416"/>
    <w:rsid w:val="008D1993"/>
    <w:rsid w:val="008D7724"/>
    <w:rsid w:val="008E1D03"/>
    <w:rsid w:val="008E5B89"/>
    <w:rsid w:val="008E5F3A"/>
    <w:rsid w:val="008F1626"/>
    <w:rsid w:val="008F21B7"/>
    <w:rsid w:val="008F2EE6"/>
    <w:rsid w:val="008F3897"/>
    <w:rsid w:val="00900CD4"/>
    <w:rsid w:val="0090470E"/>
    <w:rsid w:val="009075D7"/>
    <w:rsid w:val="009104C2"/>
    <w:rsid w:val="00911CBD"/>
    <w:rsid w:val="0091438A"/>
    <w:rsid w:val="00917D4B"/>
    <w:rsid w:val="00931B45"/>
    <w:rsid w:val="0093572F"/>
    <w:rsid w:val="0093601A"/>
    <w:rsid w:val="00937D44"/>
    <w:rsid w:val="00937FA2"/>
    <w:rsid w:val="0094223D"/>
    <w:rsid w:val="009423EC"/>
    <w:rsid w:val="0094681A"/>
    <w:rsid w:val="009468C3"/>
    <w:rsid w:val="00946948"/>
    <w:rsid w:val="009536A6"/>
    <w:rsid w:val="009548E5"/>
    <w:rsid w:val="00955760"/>
    <w:rsid w:val="0096013D"/>
    <w:rsid w:val="009607D5"/>
    <w:rsid w:val="00961140"/>
    <w:rsid w:val="009640C7"/>
    <w:rsid w:val="009661FC"/>
    <w:rsid w:val="00967BA2"/>
    <w:rsid w:val="00972E28"/>
    <w:rsid w:val="00975834"/>
    <w:rsid w:val="009859BE"/>
    <w:rsid w:val="009912FB"/>
    <w:rsid w:val="00992DC0"/>
    <w:rsid w:val="00996E48"/>
    <w:rsid w:val="009A3443"/>
    <w:rsid w:val="009A3F74"/>
    <w:rsid w:val="009A67B6"/>
    <w:rsid w:val="009D2AFD"/>
    <w:rsid w:val="009D50FC"/>
    <w:rsid w:val="009D5A12"/>
    <w:rsid w:val="009E3444"/>
    <w:rsid w:val="009E3707"/>
    <w:rsid w:val="009E5DBC"/>
    <w:rsid w:val="009E7E20"/>
    <w:rsid w:val="00A01532"/>
    <w:rsid w:val="00A0216C"/>
    <w:rsid w:val="00A120E6"/>
    <w:rsid w:val="00A1233F"/>
    <w:rsid w:val="00A1484D"/>
    <w:rsid w:val="00A164C0"/>
    <w:rsid w:val="00A22B3A"/>
    <w:rsid w:val="00A23038"/>
    <w:rsid w:val="00A25086"/>
    <w:rsid w:val="00A258CA"/>
    <w:rsid w:val="00A265F4"/>
    <w:rsid w:val="00A30B10"/>
    <w:rsid w:val="00A360CF"/>
    <w:rsid w:val="00A365EE"/>
    <w:rsid w:val="00A4261F"/>
    <w:rsid w:val="00A46549"/>
    <w:rsid w:val="00A46B6E"/>
    <w:rsid w:val="00A46C76"/>
    <w:rsid w:val="00A5292F"/>
    <w:rsid w:val="00A534D5"/>
    <w:rsid w:val="00A602FC"/>
    <w:rsid w:val="00A62AD8"/>
    <w:rsid w:val="00A64F1D"/>
    <w:rsid w:val="00A6595E"/>
    <w:rsid w:val="00A72903"/>
    <w:rsid w:val="00A74474"/>
    <w:rsid w:val="00A74C49"/>
    <w:rsid w:val="00A75610"/>
    <w:rsid w:val="00A83600"/>
    <w:rsid w:val="00A85123"/>
    <w:rsid w:val="00A87DB4"/>
    <w:rsid w:val="00A87E97"/>
    <w:rsid w:val="00A91923"/>
    <w:rsid w:val="00A937A8"/>
    <w:rsid w:val="00A95733"/>
    <w:rsid w:val="00A95B02"/>
    <w:rsid w:val="00AA0614"/>
    <w:rsid w:val="00AA74F4"/>
    <w:rsid w:val="00AA78E9"/>
    <w:rsid w:val="00AA7E68"/>
    <w:rsid w:val="00AB1A23"/>
    <w:rsid w:val="00AB7830"/>
    <w:rsid w:val="00AB7C93"/>
    <w:rsid w:val="00AC0BCC"/>
    <w:rsid w:val="00AC3CEC"/>
    <w:rsid w:val="00AC3F4F"/>
    <w:rsid w:val="00AC4D28"/>
    <w:rsid w:val="00AC6ECB"/>
    <w:rsid w:val="00AC71C8"/>
    <w:rsid w:val="00AD771A"/>
    <w:rsid w:val="00AE3131"/>
    <w:rsid w:val="00AE727F"/>
    <w:rsid w:val="00AF1C87"/>
    <w:rsid w:val="00AF41E0"/>
    <w:rsid w:val="00AF445E"/>
    <w:rsid w:val="00B0014C"/>
    <w:rsid w:val="00B01658"/>
    <w:rsid w:val="00B03595"/>
    <w:rsid w:val="00B117E9"/>
    <w:rsid w:val="00B140CE"/>
    <w:rsid w:val="00B20966"/>
    <w:rsid w:val="00B22752"/>
    <w:rsid w:val="00B24247"/>
    <w:rsid w:val="00B30D56"/>
    <w:rsid w:val="00B3404D"/>
    <w:rsid w:val="00B412D1"/>
    <w:rsid w:val="00B41F62"/>
    <w:rsid w:val="00B52A8F"/>
    <w:rsid w:val="00B565EC"/>
    <w:rsid w:val="00B56917"/>
    <w:rsid w:val="00B60B54"/>
    <w:rsid w:val="00B61AEA"/>
    <w:rsid w:val="00B664E7"/>
    <w:rsid w:val="00B67261"/>
    <w:rsid w:val="00B7171B"/>
    <w:rsid w:val="00B71DC3"/>
    <w:rsid w:val="00B75F96"/>
    <w:rsid w:val="00B77089"/>
    <w:rsid w:val="00B8039D"/>
    <w:rsid w:val="00B83722"/>
    <w:rsid w:val="00B92E06"/>
    <w:rsid w:val="00B9322B"/>
    <w:rsid w:val="00B93719"/>
    <w:rsid w:val="00B94383"/>
    <w:rsid w:val="00B956F7"/>
    <w:rsid w:val="00BA1753"/>
    <w:rsid w:val="00BA298E"/>
    <w:rsid w:val="00BA4CD5"/>
    <w:rsid w:val="00BB09F3"/>
    <w:rsid w:val="00BB10B1"/>
    <w:rsid w:val="00BB6D65"/>
    <w:rsid w:val="00BB7DE3"/>
    <w:rsid w:val="00BC392B"/>
    <w:rsid w:val="00BC4576"/>
    <w:rsid w:val="00BC4F5F"/>
    <w:rsid w:val="00BC522F"/>
    <w:rsid w:val="00BC5B55"/>
    <w:rsid w:val="00BC6232"/>
    <w:rsid w:val="00BC6E5B"/>
    <w:rsid w:val="00BD23C3"/>
    <w:rsid w:val="00BD43C6"/>
    <w:rsid w:val="00BD6CCC"/>
    <w:rsid w:val="00BE116F"/>
    <w:rsid w:val="00BE3FFB"/>
    <w:rsid w:val="00BE50FD"/>
    <w:rsid w:val="00BE764A"/>
    <w:rsid w:val="00BF6912"/>
    <w:rsid w:val="00C0004E"/>
    <w:rsid w:val="00C0270E"/>
    <w:rsid w:val="00C05F54"/>
    <w:rsid w:val="00C06CFE"/>
    <w:rsid w:val="00C11294"/>
    <w:rsid w:val="00C12378"/>
    <w:rsid w:val="00C14E50"/>
    <w:rsid w:val="00C1708F"/>
    <w:rsid w:val="00C2608A"/>
    <w:rsid w:val="00C34948"/>
    <w:rsid w:val="00C377F0"/>
    <w:rsid w:val="00C41E8B"/>
    <w:rsid w:val="00C43838"/>
    <w:rsid w:val="00C44086"/>
    <w:rsid w:val="00C45233"/>
    <w:rsid w:val="00C4666C"/>
    <w:rsid w:val="00C505B8"/>
    <w:rsid w:val="00C51C99"/>
    <w:rsid w:val="00C526D7"/>
    <w:rsid w:val="00C53C35"/>
    <w:rsid w:val="00C56E23"/>
    <w:rsid w:val="00C61A17"/>
    <w:rsid w:val="00C6220E"/>
    <w:rsid w:val="00C62690"/>
    <w:rsid w:val="00C77FA7"/>
    <w:rsid w:val="00C8165C"/>
    <w:rsid w:val="00C81665"/>
    <w:rsid w:val="00C8294B"/>
    <w:rsid w:val="00C83C2C"/>
    <w:rsid w:val="00C90DCA"/>
    <w:rsid w:val="00C95E2B"/>
    <w:rsid w:val="00CA0608"/>
    <w:rsid w:val="00CA0DDD"/>
    <w:rsid w:val="00CA24E2"/>
    <w:rsid w:val="00CA4269"/>
    <w:rsid w:val="00CA4EEC"/>
    <w:rsid w:val="00CA658C"/>
    <w:rsid w:val="00CB15E1"/>
    <w:rsid w:val="00CB3250"/>
    <w:rsid w:val="00CB3441"/>
    <w:rsid w:val="00CB7F4F"/>
    <w:rsid w:val="00CC5831"/>
    <w:rsid w:val="00CD04BD"/>
    <w:rsid w:val="00CD0D3F"/>
    <w:rsid w:val="00CD16A0"/>
    <w:rsid w:val="00CD37C5"/>
    <w:rsid w:val="00CD5459"/>
    <w:rsid w:val="00CE06ED"/>
    <w:rsid w:val="00CE20FE"/>
    <w:rsid w:val="00CF0A01"/>
    <w:rsid w:val="00D05A36"/>
    <w:rsid w:val="00D05E39"/>
    <w:rsid w:val="00D151A3"/>
    <w:rsid w:val="00D16A8D"/>
    <w:rsid w:val="00D17B49"/>
    <w:rsid w:val="00D202B0"/>
    <w:rsid w:val="00D22405"/>
    <w:rsid w:val="00D2331B"/>
    <w:rsid w:val="00D236A8"/>
    <w:rsid w:val="00D24A24"/>
    <w:rsid w:val="00D27AD0"/>
    <w:rsid w:val="00D32A51"/>
    <w:rsid w:val="00D3315D"/>
    <w:rsid w:val="00D347EF"/>
    <w:rsid w:val="00D34F50"/>
    <w:rsid w:val="00D35F87"/>
    <w:rsid w:val="00D36C51"/>
    <w:rsid w:val="00D40DA8"/>
    <w:rsid w:val="00D4354A"/>
    <w:rsid w:val="00D45446"/>
    <w:rsid w:val="00D51173"/>
    <w:rsid w:val="00D514C6"/>
    <w:rsid w:val="00D5287A"/>
    <w:rsid w:val="00D53399"/>
    <w:rsid w:val="00D536E6"/>
    <w:rsid w:val="00D54C03"/>
    <w:rsid w:val="00D62CF4"/>
    <w:rsid w:val="00D63387"/>
    <w:rsid w:val="00D64477"/>
    <w:rsid w:val="00D65E73"/>
    <w:rsid w:val="00D70D50"/>
    <w:rsid w:val="00D77A6D"/>
    <w:rsid w:val="00D8191D"/>
    <w:rsid w:val="00D866CE"/>
    <w:rsid w:val="00D902D5"/>
    <w:rsid w:val="00D91AB3"/>
    <w:rsid w:val="00D92AC0"/>
    <w:rsid w:val="00D93731"/>
    <w:rsid w:val="00D946A9"/>
    <w:rsid w:val="00D96550"/>
    <w:rsid w:val="00DA17AB"/>
    <w:rsid w:val="00DB6BEF"/>
    <w:rsid w:val="00DC2AA4"/>
    <w:rsid w:val="00DD13C1"/>
    <w:rsid w:val="00DD288A"/>
    <w:rsid w:val="00DD29A1"/>
    <w:rsid w:val="00DD3C65"/>
    <w:rsid w:val="00DD505D"/>
    <w:rsid w:val="00DD52EB"/>
    <w:rsid w:val="00DE2DD2"/>
    <w:rsid w:val="00DE4486"/>
    <w:rsid w:val="00DE59AD"/>
    <w:rsid w:val="00DE5DC8"/>
    <w:rsid w:val="00DF0064"/>
    <w:rsid w:val="00DF00E8"/>
    <w:rsid w:val="00DF1E21"/>
    <w:rsid w:val="00DF4549"/>
    <w:rsid w:val="00DF5233"/>
    <w:rsid w:val="00E033D7"/>
    <w:rsid w:val="00E30577"/>
    <w:rsid w:val="00E33316"/>
    <w:rsid w:val="00E40C1B"/>
    <w:rsid w:val="00E40CF8"/>
    <w:rsid w:val="00E4512B"/>
    <w:rsid w:val="00E474B6"/>
    <w:rsid w:val="00E47836"/>
    <w:rsid w:val="00E503ED"/>
    <w:rsid w:val="00E510BE"/>
    <w:rsid w:val="00E53B7C"/>
    <w:rsid w:val="00E541C3"/>
    <w:rsid w:val="00E62EF2"/>
    <w:rsid w:val="00E6559E"/>
    <w:rsid w:val="00E7158C"/>
    <w:rsid w:val="00E71D24"/>
    <w:rsid w:val="00E7219B"/>
    <w:rsid w:val="00E73144"/>
    <w:rsid w:val="00E745D0"/>
    <w:rsid w:val="00E8144B"/>
    <w:rsid w:val="00E814A5"/>
    <w:rsid w:val="00E82580"/>
    <w:rsid w:val="00E85F26"/>
    <w:rsid w:val="00E87C9C"/>
    <w:rsid w:val="00E91E7E"/>
    <w:rsid w:val="00E9360E"/>
    <w:rsid w:val="00EA0F94"/>
    <w:rsid w:val="00EA1DC6"/>
    <w:rsid w:val="00EA498D"/>
    <w:rsid w:val="00EA670E"/>
    <w:rsid w:val="00EA7912"/>
    <w:rsid w:val="00EB0A94"/>
    <w:rsid w:val="00EB0AD8"/>
    <w:rsid w:val="00EB0F19"/>
    <w:rsid w:val="00EB153D"/>
    <w:rsid w:val="00EB2EFC"/>
    <w:rsid w:val="00EB2F99"/>
    <w:rsid w:val="00EB6835"/>
    <w:rsid w:val="00EC15FB"/>
    <w:rsid w:val="00EC58A9"/>
    <w:rsid w:val="00ED3132"/>
    <w:rsid w:val="00ED7472"/>
    <w:rsid w:val="00EE0E12"/>
    <w:rsid w:val="00EE2B8C"/>
    <w:rsid w:val="00EE3B8F"/>
    <w:rsid w:val="00EE4584"/>
    <w:rsid w:val="00EE57AA"/>
    <w:rsid w:val="00EE611B"/>
    <w:rsid w:val="00EE6E30"/>
    <w:rsid w:val="00EF5E7E"/>
    <w:rsid w:val="00EF6184"/>
    <w:rsid w:val="00EF7BE2"/>
    <w:rsid w:val="00F00446"/>
    <w:rsid w:val="00F01294"/>
    <w:rsid w:val="00F062CC"/>
    <w:rsid w:val="00F112DD"/>
    <w:rsid w:val="00F11E7D"/>
    <w:rsid w:val="00F13240"/>
    <w:rsid w:val="00F156CD"/>
    <w:rsid w:val="00F17B25"/>
    <w:rsid w:val="00F215BB"/>
    <w:rsid w:val="00F23240"/>
    <w:rsid w:val="00F255C5"/>
    <w:rsid w:val="00F31ED1"/>
    <w:rsid w:val="00F32E35"/>
    <w:rsid w:val="00F36E17"/>
    <w:rsid w:val="00F414B3"/>
    <w:rsid w:val="00F41DFF"/>
    <w:rsid w:val="00F4259D"/>
    <w:rsid w:val="00F44424"/>
    <w:rsid w:val="00F47E3F"/>
    <w:rsid w:val="00F5099A"/>
    <w:rsid w:val="00F52559"/>
    <w:rsid w:val="00F555DA"/>
    <w:rsid w:val="00F620A7"/>
    <w:rsid w:val="00F63330"/>
    <w:rsid w:val="00F6679C"/>
    <w:rsid w:val="00F6688C"/>
    <w:rsid w:val="00F66F74"/>
    <w:rsid w:val="00F8333E"/>
    <w:rsid w:val="00F87D7D"/>
    <w:rsid w:val="00F9461B"/>
    <w:rsid w:val="00F949E1"/>
    <w:rsid w:val="00F94C94"/>
    <w:rsid w:val="00F953D0"/>
    <w:rsid w:val="00F964A1"/>
    <w:rsid w:val="00F97A82"/>
    <w:rsid w:val="00FA15C9"/>
    <w:rsid w:val="00FA1A80"/>
    <w:rsid w:val="00FA1C43"/>
    <w:rsid w:val="00FA41E4"/>
    <w:rsid w:val="00FB017A"/>
    <w:rsid w:val="00FB1444"/>
    <w:rsid w:val="00FB4ABE"/>
    <w:rsid w:val="00FB4B16"/>
    <w:rsid w:val="00FB5E6E"/>
    <w:rsid w:val="00FB642E"/>
    <w:rsid w:val="00FB6912"/>
    <w:rsid w:val="00FC194D"/>
    <w:rsid w:val="00FC2D40"/>
    <w:rsid w:val="00FC6A33"/>
    <w:rsid w:val="00FC6F4C"/>
    <w:rsid w:val="00FD24E7"/>
    <w:rsid w:val="00FD2A4D"/>
    <w:rsid w:val="00FD597D"/>
    <w:rsid w:val="00FE180B"/>
    <w:rsid w:val="00FE2586"/>
    <w:rsid w:val="00FF37A6"/>
    <w:rsid w:val="00FF6AE4"/>
  </w:rsids>
  <m:mathPr>
    <m:mathFont m:val="Cambria Math"/>
    <m:brkBin m:val="before"/>
    <m:brkBinSub m:val="--"/>
    <m:smallFrac/>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82A8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tr-TR" w:eastAsia="tr-T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semiHidden="0" w:uiPriority="0" w:unhideWhenUsed="0"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2378"/>
    <w:pPr>
      <w:spacing w:after="200" w:line="276" w:lineRule="auto"/>
    </w:pPr>
    <w:rPr>
      <w:sz w:val="22"/>
      <w:szCs w:val="22"/>
      <w:lang w:eastAsia="en-US"/>
    </w:rPr>
  </w:style>
  <w:style w:type="paragraph" w:styleId="Balk1">
    <w:name w:val="heading 1"/>
    <w:basedOn w:val="Normal"/>
    <w:next w:val="Normal"/>
    <w:qFormat/>
    <w:rsid w:val="00201B51"/>
    <w:pPr>
      <w:keepNext/>
      <w:spacing w:before="240" w:after="60"/>
      <w:outlineLvl w:val="0"/>
    </w:pPr>
    <w:rPr>
      <w:rFonts w:ascii="Arial" w:hAnsi="Arial" w:cs="Arial"/>
      <w:b/>
      <w:bCs/>
      <w:kern w:val="32"/>
      <w:sz w:val="32"/>
      <w:szCs w:val="32"/>
    </w:rPr>
  </w:style>
  <w:style w:type="paragraph" w:styleId="Balk2">
    <w:name w:val="heading 2"/>
    <w:basedOn w:val="Normal"/>
    <w:next w:val="Normal"/>
    <w:link w:val="Balk2Char"/>
    <w:qFormat/>
    <w:rsid w:val="00CD0D3F"/>
    <w:pPr>
      <w:keepNext/>
      <w:spacing w:after="0" w:line="240" w:lineRule="auto"/>
      <w:jc w:val="both"/>
      <w:outlineLvl w:val="1"/>
    </w:pPr>
    <w:rPr>
      <w:rFonts w:ascii="Arial Narrow" w:eastAsia="SimSun" w:hAnsi="Arial Narrow"/>
      <w:b/>
      <w:sz w:val="24"/>
      <w:szCs w:val="20"/>
      <w:lang w:val="en-US" w:eastAsia="zh-CN"/>
    </w:rPr>
  </w:style>
  <w:style w:type="paragraph" w:styleId="Balk3">
    <w:name w:val="heading 3"/>
    <w:basedOn w:val="Normal"/>
    <w:next w:val="Normal"/>
    <w:link w:val="Balk3Char"/>
    <w:uiPriority w:val="9"/>
    <w:qFormat/>
    <w:rsid w:val="00AC3F4F"/>
    <w:pPr>
      <w:keepNext/>
      <w:keepLines/>
      <w:spacing w:before="200" w:after="0"/>
      <w:outlineLvl w:val="2"/>
    </w:pPr>
    <w:rPr>
      <w:rFonts w:ascii="Cambria" w:eastAsia="Times New Roman" w:hAnsi="Cambria"/>
      <w:b/>
      <w:bCs/>
      <w:color w:val="4F81BD"/>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1E0720"/>
    <w:pPr>
      <w:ind w:left="720"/>
      <w:contextualSpacing/>
    </w:pPr>
  </w:style>
  <w:style w:type="paragraph" w:styleId="stbilgi">
    <w:name w:val="header"/>
    <w:basedOn w:val="Normal"/>
    <w:link w:val="stbilgiChar"/>
    <w:unhideWhenUsed/>
    <w:rsid w:val="00573325"/>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573325"/>
  </w:style>
  <w:style w:type="paragraph" w:styleId="Altbilgi">
    <w:name w:val="footer"/>
    <w:basedOn w:val="Normal"/>
    <w:link w:val="AltbilgiChar"/>
    <w:uiPriority w:val="99"/>
    <w:unhideWhenUsed/>
    <w:rsid w:val="00573325"/>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573325"/>
  </w:style>
  <w:style w:type="paragraph" w:styleId="BalonMetni">
    <w:name w:val="Balloon Text"/>
    <w:basedOn w:val="Normal"/>
    <w:link w:val="BalonMetniChar"/>
    <w:uiPriority w:val="99"/>
    <w:semiHidden/>
    <w:unhideWhenUsed/>
    <w:rsid w:val="00573325"/>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573325"/>
    <w:rPr>
      <w:rFonts w:ascii="Tahoma" w:hAnsi="Tahoma" w:cs="Tahoma"/>
      <w:sz w:val="16"/>
      <w:szCs w:val="16"/>
    </w:rPr>
  </w:style>
  <w:style w:type="paragraph" w:styleId="AralkYok">
    <w:name w:val="No Spacing"/>
    <w:link w:val="AralkYokChar"/>
    <w:uiPriority w:val="1"/>
    <w:qFormat/>
    <w:rsid w:val="00573325"/>
    <w:rPr>
      <w:rFonts w:eastAsia="Times New Roman"/>
      <w:sz w:val="22"/>
      <w:szCs w:val="22"/>
      <w:lang w:val="en-US" w:eastAsia="en-US"/>
    </w:rPr>
  </w:style>
  <w:style w:type="character" w:customStyle="1" w:styleId="AralkYokChar">
    <w:name w:val="Aralık Yok Char"/>
    <w:basedOn w:val="VarsaylanParagrafYazTipi"/>
    <w:link w:val="AralkYok"/>
    <w:uiPriority w:val="1"/>
    <w:rsid w:val="00573325"/>
    <w:rPr>
      <w:rFonts w:eastAsia="Times New Roman"/>
      <w:sz w:val="22"/>
      <w:szCs w:val="22"/>
      <w:lang w:val="en-US" w:eastAsia="en-US" w:bidi="ar-SA"/>
    </w:rPr>
  </w:style>
  <w:style w:type="table" w:styleId="TabloKlavuzu">
    <w:name w:val="Table Grid"/>
    <w:basedOn w:val="NormalTablo"/>
    <w:uiPriority w:val="59"/>
    <w:rsid w:val="006943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NormalTablo"/>
    <w:uiPriority w:val="60"/>
    <w:rsid w:val="006943BE"/>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NormalTablo"/>
    <w:uiPriority w:val="60"/>
    <w:rsid w:val="006943BE"/>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AkGlgeleme-Vurgu2">
    <w:name w:val="Light Shading Accent 2"/>
    <w:basedOn w:val="NormalTablo"/>
    <w:uiPriority w:val="60"/>
    <w:rsid w:val="006943B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AkGlgeleme-Vurgu3">
    <w:name w:val="Light Shading Accent 3"/>
    <w:basedOn w:val="NormalTablo"/>
    <w:uiPriority w:val="60"/>
    <w:rsid w:val="006943BE"/>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AkListe-Vurgu3">
    <w:name w:val="Light List Accent 3"/>
    <w:basedOn w:val="NormalTablo"/>
    <w:uiPriority w:val="61"/>
    <w:rsid w:val="006943BE"/>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ghtList-Accent11">
    <w:name w:val="Light List - Accent 11"/>
    <w:basedOn w:val="NormalTablo"/>
    <w:uiPriority w:val="61"/>
    <w:rsid w:val="006943B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OrtaKlavuz1-Vurgu1">
    <w:name w:val="Medium Grid 1 Accent 1"/>
    <w:basedOn w:val="NormalTablo"/>
    <w:uiPriority w:val="67"/>
    <w:rsid w:val="006943BE"/>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paragraph" w:styleId="DipnotMetni">
    <w:name w:val="footnote text"/>
    <w:basedOn w:val="Normal"/>
    <w:link w:val="DipnotMetniChar"/>
    <w:unhideWhenUsed/>
    <w:rsid w:val="00D65E73"/>
    <w:pPr>
      <w:spacing w:after="0" w:line="240" w:lineRule="auto"/>
    </w:pPr>
    <w:rPr>
      <w:sz w:val="20"/>
      <w:szCs w:val="20"/>
    </w:rPr>
  </w:style>
  <w:style w:type="character" w:customStyle="1" w:styleId="DipnotMetniChar">
    <w:name w:val="Dipnot Metni Char"/>
    <w:basedOn w:val="VarsaylanParagrafYazTipi"/>
    <w:link w:val="DipnotMetni"/>
    <w:rsid w:val="00D65E73"/>
    <w:rPr>
      <w:sz w:val="20"/>
      <w:szCs w:val="20"/>
    </w:rPr>
  </w:style>
  <w:style w:type="character" w:styleId="DipnotBavurusu">
    <w:name w:val="footnote reference"/>
    <w:basedOn w:val="VarsaylanParagrafYazTipi"/>
    <w:unhideWhenUsed/>
    <w:rsid w:val="00D65E73"/>
    <w:rPr>
      <w:vertAlign w:val="superscript"/>
    </w:rPr>
  </w:style>
  <w:style w:type="paragraph" w:customStyle="1" w:styleId="MTDisplayEquation">
    <w:name w:val="MTDisplayEquation"/>
    <w:basedOn w:val="Normal"/>
    <w:next w:val="Normal"/>
    <w:rsid w:val="003412D3"/>
    <w:pPr>
      <w:tabs>
        <w:tab w:val="center" w:pos="4680"/>
        <w:tab w:val="right" w:pos="9360"/>
      </w:tabs>
      <w:spacing w:after="120" w:line="240" w:lineRule="auto"/>
      <w:jc w:val="both"/>
    </w:pPr>
    <w:rPr>
      <w:rFonts w:ascii="Georgia" w:eastAsia="Times" w:hAnsi="Georgia"/>
      <w:sz w:val="24"/>
      <w:szCs w:val="20"/>
      <w:lang w:val="en-US"/>
    </w:rPr>
  </w:style>
  <w:style w:type="paragraph" w:styleId="GvdeMetni3">
    <w:name w:val="Body Text 3"/>
    <w:basedOn w:val="Normal"/>
    <w:link w:val="GvdeMetni3Char"/>
    <w:rsid w:val="003412D3"/>
    <w:pPr>
      <w:tabs>
        <w:tab w:val="left" w:pos="720"/>
        <w:tab w:val="left" w:pos="1440"/>
        <w:tab w:val="left" w:pos="1800"/>
        <w:tab w:val="left" w:pos="2520"/>
        <w:tab w:val="left" w:pos="3510"/>
        <w:tab w:val="left" w:pos="3780"/>
      </w:tabs>
      <w:spacing w:after="0" w:line="240" w:lineRule="auto"/>
      <w:jc w:val="both"/>
    </w:pPr>
    <w:rPr>
      <w:rFonts w:ascii="Arial Narrow" w:eastAsia="Times New Roman" w:hAnsi="Arial Narrow"/>
      <w:sz w:val="28"/>
      <w:szCs w:val="20"/>
      <w:lang w:val="en-US"/>
    </w:rPr>
  </w:style>
  <w:style w:type="character" w:customStyle="1" w:styleId="GvdeMetni3Char">
    <w:name w:val="Gövde Metni 3 Char"/>
    <w:basedOn w:val="VarsaylanParagrafYazTipi"/>
    <w:link w:val="GvdeMetni3"/>
    <w:rsid w:val="003412D3"/>
    <w:rPr>
      <w:rFonts w:ascii="Arial Narrow" w:eastAsia="Times New Roman" w:hAnsi="Arial Narrow" w:cs="Times New Roman"/>
      <w:sz w:val="28"/>
      <w:szCs w:val="20"/>
      <w:lang w:val="en-US"/>
    </w:rPr>
  </w:style>
  <w:style w:type="character" w:customStyle="1" w:styleId="Balk2Char">
    <w:name w:val="Başlık 2 Char"/>
    <w:basedOn w:val="VarsaylanParagrafYazTipi"/>
    <w:link w:val="Balk2"/>
    <w:rsid w:val="00CD0D3F"/>
    <w:rPr>
      <w:rFonts w:ascii="Arial Narrow" w:eastAsia="SimSun" w:hAnsi="Arial Narrow" w:cs="Times New Roman"/>
      <w:b/>
      <w:sz w:val="24"/>
      <w:szCs w:val="20"/>
      <w:lang w:val="en-US" w:eastAsia="zh-CN"/>
    </w:rPr>
  </w:style>
  <w:style w:type="paragraph" w:styleId="HTMLncedenBiimlendirilmi">
    <w:name w:val="HTML Preformatted"/>
    <w:basedOn w:val="Normal"/>
    <w:link w:val="HTMLncedenBiimlendirilmiChar"/>
    <w:rsid w:val="004E4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rsid w:val="004E41F6"/>
    <w:rPr>
      <w:rFonts w:ascii="Courier New" w:eastAsia="Times New Roman" w:hAnsi="Courier New" w:cs="Courier New"/>
      <w:sz w:val="20"/>
      <w:szCs w:val="20"/>
      <w:lang w:eastAsia="tr-TR"/>
    </w:rPr>
  </w:style>
  <w:style w:type="paragraph" w:styleId="NormalWeb">
    <w:name w:val="Normal (Web)"/>
    <w:basedOn w:val="Normal"/>
    <w:uiPriority w:val="99"/>
    <w:rsid w:val="0048698D"/>
    <w:pPr>
      <w:spacing w:before="100" w:beforeAutospacing="1" w:after="100" w:afterAutospacing="1" w:line="240" w:lineRule="auto"/>
    </w:pPr>
    <w:rPr>
      <w:rFonts w:ascii="Times New Roman" w:eastAsia="Times New Roman" w:hAnsi="Times New Roman"/>
      <w:color w:val="000000"/>
      <w:sz w:val="24"/>
      <w:szCs w:val="24"/>
      <w:lang w:val="en-US"/>
    </w:rPr>
  </w:style>
  <w:style w:type="character" w:customStyle="1" w:styleId="Balk3Char">
    <w:name w:val="Başlık 3 Char"/>
    <w:basedOn w:val="VarsaylanParagrafYazTipi"/>
    <w:link w:val="Balk3"/>
    <w:uiPriority w:val="9"/>
    <w:semiHidden/>
    <w:rsid w:val="00AC3F4F"/>
    <w:rPr>
      <w:rFonts w:ascii="Cambria" w:eastAsia="Times New Roman" w:hAnsi="Cambria" w:cs="Times New Roman"/>
      <w:b/>
      <w:bCs/>
      <w:color w:val="4F81BD"/>
    </w:rPr>
  </w:style>
  <w:style w:type="paragraph" w:styleId="ResimYazs">
    <w:name w:val="caption"/>
    <w:basedOn w:val="Normal"/>
    <w:next w:val="Normal"/>
    <w:qFormat/>
    <w:rsid w:val="00AC3F4F"/>
    <w:pPr>
      <w:spacing w:before="120" w:after="120" w:line="240" w:lineRule="auto"/>
    </w:pPr>
    <w:rPr>
      <w:rFonts w:ascii="Times New Roman" w:eastAsia="Times New Roman" w:hAnsi="Times New Roman"/>
      <w:b/>
      <w:sz w:val="20"/>
      <w:szCs w:val="20"/>
      <w:lang w:val="en-US"/>
    </w:rPr>
  </w:style>
  <w:style w:type="paragraph" w:styleId="GvdeMetniGirintisi">
    <w:name w:val="Body Text Indent"/>
    <w:basedOn w:val="Normal"/>
    <w:rsid w:val="00752DC3"/>
    <w:pPr>
      <w:spacing w:after="120" w:line="240" w:lineRule="auto"/>
      <w:ind w:left="283"/>
    </w:pPr>
    <w:rPr>
      <w:rFonts w:ascii="Times New Roman" w:eastAsia="Times New Roman" w:hAnsi="Times New Roman"/>
      <w:sz w:val="24"/>
      <w:szCs w:val="24"/>
      <w:lang w:val="en-US"/>
    </w:rPr>
  </w:style>
  <w:style w:type="character" w:customStyle="1" w:styleId="hit">
    <w:name w:val="hit"/>
    <w:basedOn w:val="VarsaylanParagrafYazTipi"/>
    <w:rsid w:val="00BD6CCC"/>
    <w:rPr>
      <w:sz w:val="24"/>
      <w:szCs w:val="24"/>
      <w:bdr w:val="none" w:sz="0" w:space="0" w:color="auto" w:frame="1"/>
      <w:shd w:val="clear" w:color="auto" w:fill="FFFFDD"/>
      <w:vertAlign w:val="baseline"/>
    </w:rPr>
  </w:style>
  <w:style w:type="character" w:customStyle="1" w:styleId="apple-converted-space">
    <w:name w:val="apple-converted-space"/>
    <w:basedOn w:val="VarsaylanParagrafYazTipi"/>
    <w:rsid w:val="00EA0F94"/>
  </w:style>
  <w:style w:type="character" w:styleId="Kpr">
    <w:name w:val="Hyperlink"/>
    <w:basedOn w:val="VarsaylanParagrafYazTipi"/>
    <w:uiPriority w:val="99"/>
    <w:semiHidden/>
    <w:unhideWhenUsed/>
    <w:rsid w:val="006664FF"/>
    <w:rPr>
      <w:color w:val="0000FF"/>
      <w:u w:val="single"/>
    </w:rPr>
  </w:style>
  <w:style w:type="paragraph" w:customStyle="1" w:styleId="RenkliListe-Vurgu11">
    <w:name w:val="Renkli Liste - Vurgu 11"/>
    <w:basedOn w:val="Normal"/>
    <w:qFormat/>
    <w:rsid w:val="00557A95"/>
    <w:pPr>
      <w:ind w:left="720"/>
      <w:contextualSpacing/>
    </w:pPr>
  </w:style>
  <w:style w:type="character" w:customStyle="1" w:styleId="by-author">
    <w:name w:val="by-author"/>
    <w:basedOn w:val="VarsaylanParagrafYazTipi"/>
    <w:rsid w:val="000E7622"/>
  </w:style>
  <w:style w:type="character" w:styleId="zlenenKpr">
    <w:name w:val="FollowedHyperlink"/>
    <w:basedOn w:val="VarsaylanParagrafYazTipi"/>
    <w:uiPriority w:val="99"/>
    <w:semiHidden/>
    <w:unhideWhenUsed/>
    <w:rsid w:val="000E7622"/>
    <w:rPr>
      <w:color w:val="800080" w:themeColor="followedHyperlink"/>
      <w:u w:val="single"/>
    </w:rPr>
  </w:style>
  <w:style w:type="character" w:styleId="YerTutucuMetni">
    <w:name w:val="Placeholder Text"/>
    <w:basedOn w:val="VarsaylanParagrafYazTipi"/>
    <w:uiPriority w:val="99"/>
    <w:semiHidden/>
    <w:rsid w:val="00602CFA"/>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tr-TR" w:eastAsia="tr-T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semiHidden="0" w:uiPriority="0" w:unhideWhenUsed="0"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2378"/>
    <w:pPr>
      <w:spacing w:after="200" w:line="276" w:lineRule="auto"/>
    </w:pPr>
    <w:rPr>
      <w:sz w:val="22"/>
      <w:szCs w:val="22"/>
      <w:lang w:eastAsia="en-US"/>
    </w:rPr>
  </w:style>
  <w:style w:type="paragraph" w:styleId="Balk1">
    <w:name w:val="heading 1"/>
    <w:basedOn w:val="Normal"/>
    <w:next w:val="Normal"/>
    <w:qFormat/>
    <w:rsid w:val="00201B51"/>
    <w:pPr>
      <w:keepNext/>
      <w:spacing w:before="240" w:after="60"/>
      <w:outlineLvl w:val="0"/>
    </w:pPr>
    <w:rPr>
      <w:rFonts w:ascii="Arial" w:hAnsi="Arial" w:cs="Arial"/>
      <w:b/>
      <w:bCs/>
      <w:kern w:val="32"/>
      <w:sz w:val="32"/>
      <w:szCs w:val="32"/>
    </w:rPr>
  </w:style>
  <w:style w:type="paragraph" w:styleId="Balk2">
    <w:name w:val="heading 2"/>
    <w:basedOn w:val="Normal"/>
    <w:next w:val="Normal"/>
    <w:link w:val="Balk2Char"/>
    <w:qFormat/>
    <w:rsid w:val="00CD0D3F"/>
    <w:pPr>
      <w:keepNext/>
      <w:spacing w:after="0" w:line="240" w:lineRule="auto"/>
      <w:jc w:val="both"/>
      <w:outlineLvl w:val="1"/>
    </w:pPr>
    <w:rPr>
      <w:rFonts w:ascii="Arial Narrow" w:eastAsia="SimSun" w:hAnsi="Arial Narrow"/>
      <w:b/>
      <w:sz w:val="24"/>
      <w:szCs w:val="20"/>
      <w:lang w:val="en-US" w:eastAsia="zh-CN"/>
    </w:rPr>
  </w:style>
  <w:style w:type="paragraph" w:styleId="Balk3">
    <w:name w:val="heading 3"/>
    <w:basedOn w:val="Normal"/>
    <w:next w:val="Normal"/>
    <w:link w:val="Balk3Char"/>
    <w:uiPriority w:val="9"/>
    <w:qFormat/>
    <w:rsid w:val="00AC3F4F"/>
    <w:pPr>
      <w:keepNext/>
      <w:keepLines/>
      <w:spacing w:before="200" w:after="0"/>
      <w:outlineLvl w:val="2"/>
    </w:pPr>
    <w:rPr>
      <w:rFonts w:ascii="Cambria" w:eastAsia="Times New Roman" w:hAnsi="Cambria"/>
      <w:b/>
      <w:bCs/>
      <w:color w:val="4F81BD"/>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1E0720"/>
    <w:pPr>
      <w:ind w:left="720"/>
      <w:contextualSpacing/>
    </w:pPr>
  </w:style>
  <w:style w:type="paragraph" w:styleId="stbilgi">
    <w:name w:val="header"/>
    <w:basedOn w:val="Normal"/>
    <w:link w:val="stbilgiChar"/>
    <w:unhideWhenUsed/>
    <w:rsid w:val="00573325"/>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573325"/>
  </w:style>
  <w:style w:type="paragraph" w:styleId="Altbilgi">
    <w:name w:val="footer"/>
    <w:basedOn w:val="Normal"/>
    <w:link w:val="AltbilgiChar"/>
    <w:uiPriority w:val="99"/>
    <w:unhideWhenUsed/>
    <w:rsid w:val="00573325"/>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573325"/>
  </w:style>
  <w:style w:type="paragraph" w:styleId="BalonMetni">
    <w:name w:val="Balloon Text"/>
    <w:basedOn w:val="Normal"/>
    <w:link w:val="BalonMetniChar"/>
    <w:uiPriority w:val="99"/>
    <w:semiHidden/>
    <w:unhideWhenUsed/>
    <w:rsid w:val="00573325"/>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573325"/>
    <w:rPr>
      <w:rFonts w:ascii="Tahoma" w:hAnsi="Tahoma" w:cs="Tahoma"/>
      <w:sz w:val="16"/>
      <w:szCs w:val="16"/>
    </w:rPr>
  </w:style>
  <w:style w:type="paragraph" w:styleId="AralkYok">
    <w:name w:val="No Spacing"/>
    <w:link w:val="AralkYokChar"/>
    <w:uiPriority w:val="1"/>
    <w:qFormat/>
    <w:rsid w:val="00573325"/>
    <w:rPr>
      <w:rFonts w:eastAsia="Times New Roman"/>
      <w:sz w:val="22"/>
      <w:szCs w:val="22"/>
      <w:lang w:val="en-US" w:eastAsia="en-US"/>
    </w:rPr>
  </w:style>
  <w:style w:type="character" w:customStyle="1" w:styleId="AralkYokChar">
    <w:name w:val="Aralık Yok Char"/>
    <w:basedOn w:val="VarsaylanParagrafYazTipi"/>
    <w:link w:val="AralkYok"/>
    <w:uiPriority w:val="1"/>
    <w:rsid w:val="00573325"/>
    <w:rPr>
      <w:rFonts w:eastAsia="Times New Roman"/>
      <w:sz w:val="22"/>
      <w:szCs w:val="22"/>
      <w:lang w:val="en-US" w:eastAsia="en-US" w:bidi="ar-SA"/>
    </w:rPr>
  </w:style>
  <w:style w:type="table" w:styleId="TabloKlavuzu">
    <w:name w:val="Table Grid"/>
    <w:basedOn w:val="NormalTablo"/>
    <w:uiPriority w:val="59"/>
    <w:rsid w:val="006943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NormalTablo"/>
    <w:uiPriority w:val="60"/>
    <w:rsid w:val="006943BE"/>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NormalTablo"/>
    <w:uiPriority w:val="60"/>
    <w:rsid w:val="006943BE"/>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AkGlgeleme-Vurgu2">
    <w:name w:val="Light Shading Accent 2"/>
    <w:basedOn w:val="NormalTablo"/>
    <w:uiPriority w:val="60"/>
    <w:rsid w:val="006943B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AkGlgeleme-Vurgu3">
    <w:name w:val="Light Shading Accent 3"/>
    <w:basedOn w:val="NormalTablo"/>
    <w:uiPriority w:val="60"/>
    <w:rsid w:val="006943BE"/>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AkListe-Vurgu3">
    <w:name w:val="Light List Accent 3"/>
    <w:basedOn w:val="NormalTablo"/>
    <w:uiPriority w:val="61"/>
    <w:rsid w:val="006943BE"/>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ghtList-Accent11">
    <w:name w:val="Light List - Accent 11"/>
    <w:basedOn w:val="NormalTablo"/>
    <w:uiPriority w:val="61"/>
    <w:rsid w:val="006943B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OrtaKlavuz1-Vurgu1">
    <w:name w:val="Medium Grid 1 Accent 1"/>
    <w:basedOn w:val="NormalTablo"/>
    <w:uiPriority w:val="67"/>
    <w:rsid w:val="006943BE"/>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paragraph" w:styleId="DipnotMetni">
    <w:name w:val="footnote text"/>
    <w:basedOn w:val="Normal"/>
    <w:link w:val="DipnotMetniChar"/>
    <w:unhideWhenUsed/>
    <w:rsid w:val="00D65E73"/>
    <w:pPr>
      <w:spacing w:after="0" w:line="240" w:lineRule="auto"/>
    </w:pPr>
    <w:rPr>
      <w:sz w:val="20"/>
      <w:szCs w:val="20"/>
    </w:rPr>
  </w:style>
  <w:style w:type="character" w:customStyle="1" w:styleId="DipnotMetniChar">
    <w:name w:val="Dipnot Metni Char"/>
    <w:basedOn w:val="VarsaylanParagrafYazTipi"/>
    <w:link w:val="DipnotMetni"/>
    <w:rsid w:val="00D65E73"/>
    <w:rPr>
      <w:sz w:val="20"/>
      <w:szCs w:val="20"/>
    </w:rPr>
  </w:style>
  <w:style w:type="character" w:styleId="DipnotBavurusu">
    <w:name w:val="footnote reference"/>
    <w:basedOn w:val="VarsaylanParagrafYazTipi"/>
    <w:unhideWhenUsed/>
    <w:rsid w:val="00D65E73"/>
    <w:rPr>
      <w:vertAlign w:val="superscript"/>
    </w:rPr>
  </w:style>
  <w:style w:type="paragraph" w:customStyle="1" w:styleId="MTDisplayEquation">
    <w:name w:val="MTDisplayEquation"/>
    <w:basedOn w:val="Normal"/>
    <w:next w:val="Normal"/>
    <w:rsid w:val="003412D3"/>
    <w:pPr>
      <w:tabs>
        <w:tab w:val="center" w:pos="4680"/>
        <w:tab w:val="right" w:pos="9360"/>
      </w:tabs>
      <w:spacing w:after="120" w:line="240" w:lineRule="auto"/>
      <w:jc w:val="both"/>
    </w:pPr>
    <w:rPr>
      <w:rFonts w:ascii="Georgia" w:eastAsia="Times" w:hAnsi="Georgia"/>
      <w:sz w:val="24"/>
      <w:szCs w:val="20"/>
      <w:lang w:val="en-US"/>
    </w:rPr>
  </w:style>
  <w:style w:type="paragraph" w:styleId="GvdeMetni3">
    <w:name w:val="Body Text 3"/>
    <w:basedOn w:val="Normal"/>
    <w:link w:val="GvdeMetni3Char"/>
    <w:rsid w:val="003412D3"/>
    <w:pPr>
      <w:tabs>
        <w:tab w:val="left" w:pos="720"/>
        <w:tab w:val="left" w:pos="1440"/>
        <w:tab w:val="left" w:pos="1800"/>
        <w:tab w:val="left" w:pos="2520"/>
        <w:tab w:val="left" w:pos="3510"/>
        <w:tab w:val="left" w:pos="3780"/>
      </w:tabs>
      <w:spacing w:after="0" w:line="240" w:lineRule="auto"/>
      <w:jc w:val="both"/>
    </w:pPr>
    <w:rPr>
      <w:rFonts w:ascii="Arial Narrow" w:eastAsia="Times New Roman" w:hAnsi="Arial Narrow"/>
      <w:sz w:val="28"/>
      <w:szCs w:val="20"/>
      <w:lang w:val="en-US"/>
    </w:rPr>
  </w:style>
  <w:style w:type="character" w:customStyle="1" w:styleId="GvdeMetni3Char">
    <w:name w:val="Gövde Metni 3 Char"/>
    <w:basedOn w:val="VarsaylanParagrafYazTipi"/>
    <w:link w:val="GvdeMetni3"/>
    <w:rsid w:val="003412D3"/>
    <w:rPr>
      <w:rFonts w:ascii="Arial Narrow" w:eastAsia="Times New Roman" w:hAnsi="Arial Narrow" w:cs="Times New Roman"/>
      <w:sz w:val="28"/>
      <w:szCs w:val="20"/>
      <w:lang w:val="en-US"/>
    </w:rPr>
  </w:style>
  <w:style w:type="character" w:customStyle="1" w:styleId="Balk2Char">
    <w:name w:val="Başlık 2 Char"/>
    <w:basedOn w:val="VarsaylanParagrafYazTipi"/>
    <w:link w:val="Balk2"/>
    <w:rsid w:val="00CD0D3F"/>
    <w:rPr>
      <w:rFonts w:ascii="Arial Narrow" w:eastAsia="SimSun" w:hAnsi="Arial Narrow" w:cs="Times New Roman"/>
      <w:b/>
      <w:sz w:val="24"/>
      <w:szCs w:val="20"/>
      <w:lang w:val="en-US" w:eastAsia="zh-CN"/>
    </w:rPr>
  </w:style>
  <w:style w:type="paragraph" w:styleId="HTMLncedenBiimlendirilmi">
    <w:name w:val="HTML Preformatted"/>
    <w:basedOn w:val="Normal"/>
    <w:link w:val="HTMLncedenBiimlendirilmiChar"/>
    <w:rsid w:val="004E4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rsid w:val="004E41F6"/>
    <w:rPr>
      <w:rFonts w:ascii="Courier New" w:eastAsia="Times New Roman" w:hAnsi="Courier New" w:cs="Courier New"/>
      <w:sz w:val="20"/>
      <w:szCs w:val="20"/>
      <w:lang w:eastAsia="tr-TR"/>
    </w:rPr>
  </w:style>
  <w:style w:type="paragraph" w:styleId="NormalWeb">
    <w:name w:val="Normal (Web)"/>
    <w:basedOn w:val="Normal"/>
    <w:uiPriority w:val="99"/>
    <w:rsid w:val="0048698D"/>
    <w:pPr>
      <w:spacing w:before="100" w:beforeAutospacing="1" w:after="100" w:afterAutospacing="1" w:line="240" w:lineRule="auto"/>
    </w:pPr>
    <w:rPr>
      <w:rFonts w:ascii="Times New Roman" w:eastAsia="Times New Roman" w:hAnsi="Times New Roman"/>
      <w:color w:val="000000"/>
      <w:sz w:val="24"/>
      <w:szCs w:val="24"/>
      <w:lang w:val="en-US"/>
    </w:rPr>
  </w:style>
  <w:style w:type="character" w:customStyle="1" w:styleId="Balk3Char">
    <w:name w:val="Başlık 3 Char"/>
    <w:basedOn w:val="VarsaylanParagrafYazTipi"/>
    <w:link w:val="Balk3"/>
    <w:uiPriority w:val="9"/>
    <w:semiHidden/>
    <w:rsid w:val="00AC3F4F"/>
    <w:rPr>
      <w:rFonts w:ascii="Cambria" w:eastAsia="Times New Roman" w:hAnsi="Cambria" w:cs="Times New Roman"/>
      <w:b/>
      <w:bCs/>
      <w:color w:val="4F81BD"/>
    </w:rPr>
  </w:style>
  <w:style w:type="paragraph" w:styleId="ResimYazs">
    <w:name w:val="caption"/>
    <w:basedOn w:val="Normal"/>
    <w:next w:val="Normal"/>
    <w:qFormat/>
    <w:rsid w:val="00AC3F4F"/>
    <w:pPr>
      <w:spacing w:before="120" w:after="120" w:line="240" w:lineRule="auto"/>
    </w:pPr>
    <w:rPr>
      <w:rFonts w:ascii="Times New Roman" w:eastAsia="Times New Roman" w:hAnsi="Times New Roman"/>
      <w:b/>
      <w:sz w:val="20"/>
      <w:szCs w:val="20"/>
      <w:lang w:val="en-US"/>
    </w:rPr>
  </w:style>
  <w:style w:type="paragraph" w:styleId="GvdeMetniGirintisi">
    <w:name w:val="Body Text Indent"/>
    <w:basedOn w:val="Normal"/>
    <w:rsid w:val="00752DC3"/>
    <w:pPr>
      <w:spacing w:after="120" w:line="240" w:lineRule="auto"/>
      <w:ind w:left="283"/>
    </w:pPr>
    <w:rPr>
      <w:rFonts w:ascii="Times New Roman" w:eastAsia="Times New Roman" w:hAnsi="Times New Roman"/>
      <w:sz w:val="24"/>
      <w:szCs w:val="24"/>
      <w:lang w:val="en-US"/>
    </w:rPr>
  </w:style>
  <w:style w:type="character" w:customStyle="1" w:styleId="hit">
    <w:name w:val="hit"/>
    <w:basedOn w:val="VarsaylanParagrafYazTipi"/>
    <w:rsid w:val="00BD6CCC"/>
    <w:rPr>
      <w:sz w:val="24"/>
      <w:szCs w:val="24"/>
      <w:bdr w:val="none" w:sz="0" w:space="0" w:color="auto" w:frame="1"/>
      <w:shd w:val="clear" w:color="auto" w:fill="FFFFDD"/>
      <w:vertAlign w:val="baseline"/>
    </w:rPr>
  </w:style>
  <w:style w:type="character" w:customStyle="1" w:styleId="apple-converted-space">
    <w:name w:val="apple-converted-space"/>
    <w:basedOn w:val="VarsaylanParagrafYazTipi"/>
    <w:rsid w:val="00EA0F94"/>
  </w:style>
  <w:style w:type="character" w:styleId="Kpr">
    <w:name w:val="Hyperlink"/>
    <w:basedOn w:val="VarsaylanParagrafYazTipi"/>
    <w:uiPriority w:val="99"/>
    <w:semiHidden/>
    <w:unhideWhenUsed/>
    <w:rsid w:val="006664FF"/>
    <w:rPr>
      <w:color w:val="0000FF"/>
      <w:u w:val="single"/>
    </w:rPr>
  </w:style>
  <w:style w:type="paragraph" w:customStyle="1" w:styleId="RenkliListe-Vurgu11">
    <w:name w:val="Renkli Liste - Vurgu 11"/>
    <w:basedOn w:val="Normal"/>
    <w:qFormat/>
    <w:rsid w:val="00557A95"/>
    <w:pPr>
      <w:ind w:left="720"/>
      <w:contextualSpacing/>
    </w:pPr>
  </w:style>
  <w:style w:type="character" w:customStyle="1" w:styleId="by-author">
    <w:name w:val="by-author"/>
    <w:basedOn w:val="VarsaylanParagrafYazTipi"/>
    <w:rsid w:val="000E7622"/>
  </w:style>
  <w:style w:type="character" w:styleId="zlenenKpr">
    <w:name w:val="FollowedHyperlink"/>
    <w:basedOn w:val="VarsaylanParagrafYazTipi"/>
    <w:uiPriority w:val="99"/>
    <w:semiHidden/>
    <w:unhideWhenUsed/>
    <w:rsid w:val="000E7622"/>
    <w:rPr>
      <w:color w:val="800080" w:themeColor="followedHyperlink"/>
      <w:u w:val="single"/>
    </w:rPr>
  </w:style>
  <w:style w:type="character" w:styleId="YerTutucuMetni">
    <w:name w:val="Placeholder Text"/>
    <w:basedOn w:val="VarsaylanParagrafYazTipi"/>
    <w:uiPriority w:val="99"/>
    <w:semiHidden/>
    <w:rsid w:val="00602CF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756882">
      <w:bodyDiv w:val="1"/>
      <w:marLeft w:val="0"/>
      <w:marRight w:val="0"/>
      <w:marTop w:val="0"/>
      <w:marBottom w:val="0"/>
      <w:divBdr>
        <w:top w:val="none" w:sz="0" w:space="0" w:color="auto"/>
        <w:left w:val="none" w:sz="0" w:space="0" w:color="auto"/>
        <w:bottom w:val="none" w:sz="0" w:space="0" w:color="auto"/>
        <w:right w:val="none" w:sz="0" w:space="0" w:color="auto"/>
      </w:divBdr>
    </w:div>
    <w:div w:id="152841226">
      <w:bodyDiv w:val="1"/>
      <w:marLeft w:val="0"/>
      <w:marRight w:val="0"/>
      <w:marTop w:val="0"/>
      <w:marBottom w:val="0"/>
      <w:divBdr>
        <w:top w:val="none" w:sz="0" w:space="0" w:color="auto"/>
        <w:left w:val="none" w:sz="0" w:space="0" w:color="auto"/>
        <w:bottom w:val="none" w:sz="0" w:space="0" w:color="auto"/>
        <w:right w:val="none" w:sz="0" w:space="0" w:color="auto"/>
      </w:divBdr>
      <w:divsChild>
        <w:div w:id="531382251">
          <w:marLeft w:val="605"/>
          <w:marRight w:val="0"/>
          <w:marTop w:val="115"/>
          <w:marBottom w:val="0"/>
          <w:divBdr>
            <w:top w:val="none" w:sz="0" w:space="0" w:color="auto"/>
            <w:left w:val="none" w:sz="0" w:space="0" w:color="auto"/>
            <w:bottom w:val="none" w:sz="0" w:space="0" w:color="auto"/>
            <w:right w:val="none" w:sz="0" w:space="0" w:color="auto"/>
          </w:divBdr>
        </w:div>
        <w:div w:id="604271958">
          <w:marLeft w:val="605"/>
          <w:marRight w:val="0"/>
          <w:marTop w:val="115"/>
          <w:marBottom w:val="0"/>
          <w:divBdr>
            <w:top w:val="none" w:sz="0" w:space="0" w:color="auto"/>
            <w:left w:val="none" w:sz="0" w:space="0" w:color="auto"/>
            <w:bottom w:val="none" w:sz="0" w:space="0" w:color="auto"/>
            <w:right w:val="none" w:sz="0" w:space="0" w:color="auto"/>
          </w:divBdr>
        </w:div>
      </w:divsChild>
    </w:div>
    <w:div w:id="190266662">
      <w:bodyDiv w:val="1"/>
      <w:marLeft w:val="0"/>
      <w:marRight w:val="0"/>
      <w:marTop w:val="0"/>
      <w:marBottom w:val="0"/>
      <w:divBdr>
        <w:top w:val="none" w:sz="0" w:space="0" w:color="auto"/>
        <w:left w:val="none" w:sz="0" w:space="0" w:color="auto"/>
        <w:bottom w:val="none" w:sz="0" w:space="0" w:color="auto"/>
        <w:right w:val="none" w:sz="0" w:space="0" w:color="auto"/>
      </w:divBdr>
    </w:div>
    <w:div w:id="343170410">
      <w:bodyDiv w:val="1"/>
      <w:marLeft w:val="0"/>
      <w:marRight w:val="0"/>
      <w:marTop w:val="0"/>
      <w:marBottom w:val="0"/>
      <w:divBdr>
        <w:top w:val="none" w:sz="0" w:space="0" w:color="auto"/>
        <w:left w:val="none" w:sz="0" w:space="0" w:color="auto"/>
        <w:bottom w:val="none" w:sz="0" w:space="0" w:color="auto"/>
        <w:right w:val="none" w:sz="0" w:space="0" w:color="auto"/>
      </w:divBdr>
    </w:div>
    <w:div w:id="667288930">
      <w:bodyDiv w:val="1"/>
      <w:marLeft w:val="0"/>
      <w:marRight w:val="0"/>
      <w:marTop w:val="0"/>
      <w:marBottom w:val="0"/>
      <w:divBdr>
        <w:top w:val="none" w:sz="0" w:space="0" w:color="auto"/>
        <w:left w:val="none" w:sz="0" w:space="0" w:color="auto"/>
        <w:bottom w:val="none" w:sz="0" w:space="0" w:color="auto"/>
        <w:right w:val="none" w:sz="0" w:space="0" w:color="auto"/>
      </w:divBdr>
    </w:div>
    <w:div w:id="845750923">
      <w:bodyDiv w:val="1"/>
      <w:marLeft w:val="0"/>
      <w:marRight w:val="0"/>
      <w:marTop w:val="0"/>
      <w:marBottom w:val="0"/>
      <w:divBdr>
        <w:top w:val="none" w:sz="0" w:space="0" w:color="auto"/>
        <w:left w:val="none" w:sz="0" w:space="0" w:color="auto"/>
        <w:bottom w:val="none" w:sz="0" w:space="0" w:color="auto"/>
        <w:right w:val="none" w:sz="0" w:space="0" w:color="auto"/>
      </w:divBdr>
    </w:div>
    <w:div w:id="1099831286">
      <w:bodyDiv w:val="1"/>
      <w:marLeft w:val="0"/>
      <w:marRight w:val="0"/>
      <w:marTop w:val="0"/>
      <w:marBottom w:val="0"/>
      <w:divBdr>
        <w:top w:val="none" w:sz="0" w:space="0" w:color="auto"/>
        <w:left w:val="none" w:sz="0" w:space="0" w:color="auto"/>
        <w:bottom w:val="none" w:sz="0" w:space="0" w:color="auto"/>
        <w:right w:val="none" w:sz="0" w:space="0" w:color="auto"/>
      </w:divBdr>
      <w:divsChild>
        <w:div w:id="417940793">
          <w:marLeft w:val="0"/>
          <w:marRight w:val="0"/>
          <w:marTop w:val="0"/>
          <w:marBottom w:val="450"/>
          <w:divBdr>
            <w:top w:val="none" w:sz="0" w:space="0" w:color="auto"/>
            <w:left w:val="none" w:sz="0" w:space="0" w:color="auto"/>
            <w:bottom w:val="none" w:sz="0" w:space="0" w:color="auto"/>
            <w:right w:val="none" w:sz="0" w:space="0" w:color="auto"/>
          </w:divBdr>
        </w:div>
      </w:divsChild>
    </w:div>
    <w:div w:id="1191526953">
      <w:bodyDiv w:val="1"/>
      <w:marLeft w:val="0"/>
      <w:marRight w:val="0"/>
      <w:marTop w:val="0"/>
      <w:marBottom w:val="0"/>
      <w:divBdr>
        <w:top w:val="none" w:sz="0" w:space="0" w:color="auto"/>
        <w:left w:val="none" w:sz="0" w:space="0" w:color="auto"/>
        <w:bottom w:val="none" w:sz="0" w:space="0" w:color="auto"/>
        <w:right w:val="none" w:sz="0" w:space="0" w:color="auto"/>
      </w:divBdr>
    </w:div>
    <w:div w:id="1459951715">
      <w:bodyDiv w:val="1"/>
      <w:marLeft w:val="0"/>
      <w:marRight w:val="0"/>
      <w:marTop w:val="0"/>
      <w:marBottom w:val="0"/>
      <w:divBdr>
        <w:top w:val="none" w:sz="0" w:space="0" w:color="auto"/>
        <w:left w:val="none" w:sz="0" w:space="0" w:color="auto"/>
        <w:bottom w:val="none" w:sz="0" w:space="0" w:color="auto"/>
        <w:right w:val="none" w:sz="0" w:space="0" w:color="auto"/>
      </w:divBdr>
    </w:div>
    <w:div w:id="1841770375">
      <w:bodyDiv w:val="1"/>
      <w:marLeft w:val="0"/>
      <w:marRight w:val="0"/>
      <w:marTop w:val="0"/>
      <w:marBottom w:val="0"/>
      <w:divBdr>
        <w:top w:val="none" w:sz="0" w:space="0" w:color="auto"/>
        <w:left w:val="none" w:sz="0" w:space="0" w:color="auto"/>
        <w:bottom w:val="none" w:sz="0" w:space="0" w:color="auto"/>
        <w:right w:val="none" w:sz="0" w:space="0" w:color="auto"/>
      </w:divBdr>
      <w:divsChild>
        <w:div w:id="2137023641">
          <w:marLeft w:val="0"/>
          <w:marRight w:val="0"/>
          <w:marTop w:val="0"/>
          <w:marBottom w:val="450"/>
          <w:divBdr>
            <w:top w:val="none" w:sz="0" w:space="0" w:color="auto"/>
            <w:left w:val="none" w:sz="0" w:space="0" w:color="auto"/>
            <w:bottom w:val="none" w:sz="0" w:space="0" w:color="auto"/>
            <w:right w:val="none" w:sz="0" w:space="0" w:color="auto"/>
          </w:divBdr>
        </w:div>
      </w:divsChild>
    </w:div>
    <w:div w:id="2035228886">
      <w:bodyDiv w:val="1"/>
      <w:marLeft w:val="0"/>
      <w:marRight w:val="0"/>
      <w:marTop w:val="0"/>
      <w:marBottom w:val="0"/>
      <w:divBdr>
        <w:top w:val="none" w:sz="0" w:space="0" w:color="auto"/>
        <w:left w:val="none" w:sz="0" w:space="0" w:color="auto"/>
        <w:bottom w:val="none" w:sz="0" w:space="0" w:color="auto"/>
        <w:right w:val="none" w:sz="0" w:space="0" w:color="auto"/>
      </w:divBdr>
      <w:divsChild>
        <w:div w:id="515967033">
          <w:marLeft w:val="0"/>
          <w:marRight w:val="0"/>
          <w:marTop w:val="0"/>
          <w:marBottom w:val="0"/>
          <w:divBdr>
            <w:top w:val="none" w:sz="0" w:space="0" w:color="auto"/>
            <w:left w:val="none" w:sz="0" w:space="0" w:color="auto"/>
            <w:bottom w:val="none" w:sz="0" w:space="0" w:color="auto"/>
            <w:right w:val="none" w:sz="0" w:space="0" w:color="auto"/>
          </w:divBdr>
          <w:divsChild>
            <w:div w:id="1985574551">
              <w:marLeft w:val="0"/>
              <w:marRight w:val="0"/>
              <w:marTop w:val="0"/>
              <w:marBottom w:val="0"/>
              <w:divBdr>
                <w:top w:val="none" w:sz="0" w:space="0" w:color="auto"/>
                <w:left w:val="none" w:sz="0" w:space="0" w:color="auto"/>
                <w:bottom w:val="none" w:sz="0" w:space="0" w:color="auto"/>
                <w:right w:val="none" w:sz="0" w:space="0" w:color="auto"/>
              </w:divBdr>
              <w:divsChild>
                <w:div w:id="2004703745">
                  <w:marLeft w:val="0"/>
                  <w:marRight w:val="0"/>
                  <w:marTop w:val="0"/>
                  <w:marBottom w:val="0"/>
                  <w:divBdr>
                    <w:top w:val="none" w:sz="0" w:space="0" w:color="auto"/>
                    <w:left w:val="none" w:sz="0" w:space="0" w:color="auto"/>
                    <w:bottom w:val="none" w:sz="0" w:space="0" w:color="auto"/>
                    <w:right w:val="none" w:sz="0" w:space="0" w:color="auto"/>
                  </w:divBdr>
                  <w:divsChild>
                    <w:div w:id="1924755560">
                      <w:marLeft w:val="0"/>
                      <w:marRight w:val="0"/>
                      <w:marTop w:val="0"/>
                      <w:marBottom w:val="0"/>
                      <w:divBdr>
                        <w:top w:val="none" w:sz="0" w:space="0" w:color="auto"/>
                        <w:left w:val="none" w:sz="0" w:space="0" w:color="auto"/>
                        <w:bottom w:val="none" w:sz="0" w:space="0" w:color="auto"/>
                        <w:right w:val="none" w:sz="0" w:space="0" w:color="auto"/>
                      </w:divBdr>
                      <w:divsChild>
                        <w:div w:id="19728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0624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9.xml"/><Relationship Id="rId21" Type="http://schemas.openxmlformats.org/officeDocument/2006/relationships/chart" Target="charts/chart1.xml"/><Relationship Id="rId42" Type="http://schemas.openxmlformats.org/officeDocument/2006/relationships/image" Target="media/image29.emf"/><Relationship Id="rId63" Type="http://schemas.openxmlformats.org/officeDocument/2006/relationships/image" Target="media/image50.png"/><Relationship Id="rId84" Type="http://schemas.openxmlformats.org/officeDocument/2006/relationships/chart" Target="charts/chart6.xml"/><Relationship Id="rId138" Type="http://schemas.openxmlformats.org/officeDocument/2006/relationships/hyperlink" Target="http://www.investopedia.com/terms/s/subprime-meltdown.asp" TargetMode="External"/><Relationship Id="rId159" Type="http://schemas.openxmlformats.org/officeDocument/2006/relationships/image" Target="media/image131.png"/><Relationship Id="rId170" Type="http://schemas.openxmlformats.org/officeDocument/2006/relationships/theme" Target="theme/theme1.xml"/><Relationship Id="rId107" Type="http://schemas.openxmlformats.org/officeDocument/2006/relationships/image" Target="media/image90.png"/><Relationship Id="rId11" Type="http://schemas.openxmlformats.org/officeDocument/2006/relationships/image" Target="media/image3.emf"/><Relationship Id="rId32" Type="http://schemas.openxmlformats.org/officeDocument/2006/relationships/image" Target="media/image23.emf"/><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hyperlink" Target="https://en.wikipedia.org/wiki/Monetary_policy" TargetMode="External"/><Relationship Id="rId149" Type="http://schemas.openxmlformats.org/officeDocument/2006/relationships/image" Target="media/image121.wmf"/><Relationship Id="rId5" Type="http://schemas.openxmlformats.org/officeDocument/2006/relationships/settings" Target="settings.xml"/><Relationship Id="rId95" Type="http://schemas.openxmlformats.org/officeDocument/2006/relationships/image" Target="media/image80.emf"/><Relationship Id="rId160" Type="http://schemas.openxmlformats.org/officeDocument/2006/relationships/image" Target="media/image132.png"/><Relationship Id="rId22" Type="http://schemas.openxmlformats.org/officeDocument/2006/relationships/image" Target="media/image13.emf"/><Relationship Id="rId43" Type="http://schemas.openxmlformats.org/officeDocument/2006/relationships/image" Target="media/image30.emf"/><Relationship Id="rId64" Type="http://schemas.openxmlformats.org/officeDocument/2006/relationships/image" Target="media/image51.png"/><Relationship Id="rId118" Type="http://schemas.openxmlformats.org/officeDocument/2006/relationships/image" Target="media/image100.jpeg"/><Relationship Id="rId139" Type="http://schemas.openxmlformats.org/officeDocument/2006/relationships/image" Target="media/image111.gif"/><Relationship Id="rId85" Type="http://schemas.openxmlformats.org/officeDocument/2006/relationships/image" Target="media/image71.png"/><Relationship Id="rId150" Type="http://schemas.openxmlformats.org/officeDocument/2006/relationships/image" Target="media/image122.wmf"/><Relationship Id="rId12" Type="http://schemas.openxmlformats.org/officeDocument/2006/relationships/image" Target="media/image4.emf"/><Relationship Id="rId33" Type="http://schemas.openxmlformats.org/officeDocument/2006/relationships/chart" Target="charts/chart2.xml"/><Relationship Id="rId108" Type="http://schemas.openxmlformats.org/officeDocument/2006/relationships/image" Target="media/image91.png"/><Relationship Id="rId129" Type="http://schemas.openxmlformats.org/officeDocument/2006/relationships/hyperlink" Target="https://en.wikipedia.org/wiki/Central_bank"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emf"/><Relationship Id="rId91" Type="http://schemas.openxmlformats.org/officeDocument/2006/relationships/image" Target="media/image77.png"/><Relationship Id="rId96" Type="http://schemas.openxmlformats.org/officeDocument/2006/relationships/image" Target="media/image81.emf"/><Relationship Id="rId140" Type="http://schemas.openxmlformats.org/officeDocument/2006/relationships/image" Target="media/image112.emf"/><Relationship Id="rId145" Type="http://schemas.openxmlformats.org/officeDocument/2006/relationships/image" Target="media/image117.png"/><Relationship Id="rId161" Type="http://schemas.openxmlformats.org/officeDocument/2006/relationships/image" Target="media/image133.png"/><Relationship Id="rId166" Type="http://schemas.openxmlformats.org/officeDocument/2006/relationships/image" Target="media/image138.w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emf"/><Relationship Id="rId28" Type="http://schemas.openxmlformats.org/officeDocument/2006/relationships/image" Target="media/image19.emf"/><Relationship Id="rId49" Type="http://schemas.openxmlformats.org/officeDocument/2006/relationships/image" Target="media/image36.png"/><Relationship Id="rId114" Type="http://schemas.openxmlformats.org/officeDocument/2006/relationships/image" Target="media/image97.emf"/><Relationship Id="rId119" Type="http://schemas.openxmlformats.org/officeDocument/2006/relationships/image" Target="media/image101.png"/><Relationship Id="rId44" Type="http://schemas.openxmlformats.org/officeDocument/2006/relationships/image" Target="media/image31.emf"/><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emf"/><Relationship Id="rId86" Type="http://schemas.openxmlformats.org/officeDocument/2006/relationships/image" Target="media/image72.png"/><Relationship Id="rId130" Type="http://schemas.openxmlformats.org/officeDocument/2006/relationships/hyperlink" Target="https://en.wikipedia.org/wiki/Financial_asset" TargetMode="External"/><Relationship Id="rId135" Type="http://schemas.openxmlformats.org/officeDocument/2006/relationships/hyperlink" Target="https://en.wikipedia.org/wiki/Expansionary_monetary_policy" TargetMode="External"/><Relationship Id="rId151" Type="http://schemas.openxmlformats.org/officeDocument/2006/relationships/image" Target="media/image123.wmf"/><Relationship Id="rId156" Type="http://schemas.openxmlformats.org/officeDocument/2006/relationships/image" Target="media/image128.png"/><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26.emf"/><Relationship Id="rId109" Type="http://schemas.openxmlformats.org/officeDocument/2006/relationships/image" Target="media/image92.emf"/><Relationship Id="rId34" Type="http://schemas.openxmlformats.org/officeDocument/2006/relationships/chart" Target="charts/chart3.xm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emf"/><Relationship Id="rId97" Type="http://schemas.openxmlformats.org/officeDocument/2006/relationships/image" Target="media/image82.emf"/><Relationship Id="rId104" Type="http://schemas.openxmlformats.org/officeDocument/2006/relationships/image" Target="media/image88.emf"/><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13.emf"/><Relationship Id="rId146" Type="http://schemas.openxmlformats.org/officeDocument/2006/relationships/image" Target="media/image118.png"/><Relationship Id="rId167" Type="http://schemas.openxmlformats.org/officeDocument/2006/relationships/image" Target="media/image139.wmf"/><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8.png"/><Relationship Id="rId162" Type="http://schemas.openxmlformats.org/officeDocument/2006/relationships/image" Target="media/image134.w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27.emf"/><Relationship Id="rId45" Type="http://schemas.openxmlformats.org/officeDocument/2006/relationships/image" Target="media/image32.emf"/><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3.emf"/><Relationship Id="rId115" Type="http://schemas.openxmlformats.org/officeDocument/2006/relationships/image" Target="media/image98.emf"/><Relationship Id="rId131" Type="http://schemas.openxmlformats.org/officeDocument/2006/relationships/hyperlink" Target="https://en.wikipedia.org/wiki/Bank" TargetMode="External"/><Relationship Id="rId136" Type="http://schemas.openxmlformats.org/officeDocument/2006/relationships/hyperlink" Target="https://en.wikipedia.org/wiki/Zero_interest_rate_policy" TargetMode="External"/><Relationship Id="rId157" Type="http://schemas.openxmlformats.org/officeDocument/2006/relationships/image" Target="media/image129.png"/><Relationship Id="rId61" Type="http://schemas.openxmlformats.org/officeDocument/2006/relationships/image" Target="media/image48.png"/><Relationship Id="rId82" Type="http://schemas.openxmlformats.org/officeDocument/2006/relationships/image" Target="media/image69.emf"/><Relationship Id="rId152" Type="http://schemas.openxmlformats.org/officeDocument/2006/relationships/image" Target="media/image124.png"/><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1.emf"/><Relationship Id="rId35" Type="http://schemas.openxmlformats.org/officeDocument/2006/relationships/chart" Target="charts/chart4.xml"/><Relationship Id="rId56" Type="http://schemas.openxmlformats.org/officeDocument/2006/relationships/image" Target="media/image43.png"/><Relationship Id="rId77" Type="http://schemas.openxmlformats.org/officeDocument/2006/relationships/image" Target="media/image64.emf"/><Relationship Id="rId100" Type="http://schemas.openxmlformats.org/officeDocument/2006/relationships/image" Target="media/image84.emf"/><Relationship Id="rId105" Type="http://schemas.openxmlformats.org/officeDocument/2006/relationships/package" Target="embeddings/Microsoft_PowerPoint_Slide1.sldx"/><Relationship Id="rId126" Type="http://schemas.openxmlformats.org/officeDocument/2006/relationships/image" Target="media/image108.png"/><Relationship Id="rId147" Type="http://schemas.openxmlformats.org/officeDocument/2006/relationships/image" Target="media/image119.emf"/><Relationship Id="rId16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chart" Target="charts/chart8.xml"/><Relationship Id="rId121" Type="http://schemas.openxmlformats.org/officeDocument/2006/relationships/image" Target="media/image103.gif"/><Relationship Id="rId142" Type="http://schemas.openxmlformats.org/officeDocument/2006/relationships/image" Target="media/image114.png"/><Relationship Id="rId163"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3.emf"/><Relationship Id="rId67" Type="http://schemas.openxmlformats.org/officeDocument/2006/relationships/image" Target="media/image54.png"/><Relationship Id="rId116" Type="http://schemas.openxmlformats.org/officeDocument/2006/relationships/image" Target="media/image99.emf"/><Relationship Id="rId137" Type="http://schemas.openxmlformats.org/officeDocument/2006/relationships/image" Target="media/image110.png"/><Relationship Id="rId158" Type="http://schemas.openxmlformats.org/officeDocument/2006/relationships/image" Target="media/image130.png"/><Relationship Id="rId20" Type="http://schemas.openxmlformats.org/officeDocument/2006/relationships/image" Target="media/image12.png"/><Relationship Id="rId41" Type="http://schemas.openxmlformats.org/officeDocument/2006/relationships/image" Target="media/image28.emf"/><Relationship Id="rId62" Type="http://schemas.openxmlformats.org/officeDocument/2006/relationships/image" Target="media/image49.png"/><Relationship Id="rId83" Type="http://schemas.openxmlformats.org/officeDocument/2006/relationships/image" Target="media/image70.emf"/><Relationship Id="rId88" Type="http://schemas.openxmlformats.org/officeDocument/2006/relationships/image" Target="media/image74.png"/><Relationship Id="rId111" Type="http://schemas.openxmlformats.org/officeDocument/2006/relationships/image" Target="media/image94.emf"/><Relationship Id="rId132" Type="http://schemas.openxmlformats.org/officeDocument/2006/relationships/hyperlink" Target="https://en.wikipedia.org/wiki/Money_supply" TargetMode="External"/><Relationship Id="rId153" Type="http://schemas.openxmlformats.org/officeDocument/2006/relationships/image" Target="media/image125.png"/><Relationship Id="rId15" Type="http://schemas.openxmlformats.org/officeDocument/2006/relationships/image" Target="media/image7.emf"/><Relationship Id="rId36" Type="http://schemas.openxmlformats.org/officeDocument/2006/relationships/chart" Target="charts/chart5.xml"/><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image" Target="media/image2.emf"/><Relationship Id="rId31" Type="http://schemas.openxmlformats.org/officeDocument/2006/relationships/image" Target="media/image22.emf"/><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emf"/><Relationship Id="rId94" Type="http://schemas.openxmlformats.org/officeDocument/2006/relationships/chart" Target="charts/chart7.xml"/><Relationship Id="rId99" Type="http://schemas.openxmlformats.org/officeDocument/2006/relationships/image" Target="media/image83.wmf"/><Relationship Id="rId101" Type="http://schemas.openxmlformats.org/officeDocument/2006/relationships/image" Target="media/image85.emf"/><Relationship Id="rId122" Type="http://schemas.openxmlformats.org/officeDocument/2006/relationships/image" Target="media/image104.jpe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wmf"/><Relationship Id="rId16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emf"/><Relationship Id="rId26" Type="http://schemas.openxmlformats.org/officeDocument/2006/relationships/image" Target="media/image17.emf"/><Relationship Id="rId47" Type="http://schemas.openxmlformats.org/officeDocument/2006/relationships/image" Target="media/image34.emf"/><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5.emf"/><Relationship Id="rId133" Type="http://schemas.openxmlformats.org/officeDocument/2006/relationships/hyperlink" Target="https://en.wikipedia.org/wiki/Government_bond" TargetMode="External"/><Relationship Id="rId154" Type="http://schemas.openxmlformats.org/officeDocument/2006/relationships/image" Target="media/image126.png"/><Relationship Id="rId16" Type="http://schemas.openxmlformats.org/officeDocument/2006/relationships/image" Target="media/image8.jpeg"/><Relationship Id="rId37" Type="http://schemas.openxmlformats.org/officeDocument/2006/relationships/image" Target="media/image24.emf"/><Relationship Id="rId58" Type="http://schemas.openxmlformats.org/officeDocument/2006/relationships/image" Target="media/image45.png"/><Relationship Id="rId79" Type="http://schemas.openxmlformats.org/officeDocument/2006/relationships/image" Target="media/image66.emf"/><Relationship Id="rId102" Type="http://schemas.openxmlformats.org/officeDocument/2006/relationships/image" Target="media/image86.emf"/><Relationship Id="rId123" Type="http://schemas.openxmlformats.org/officeDocument/2006/relationships/image" Target="media/image105.png"/><Relationship Id="rId144" Type="http://schemas.openxmlformats.org/officeDocument/2006/relationships/image" Target="media/image116.png"/><Relationship Id="rId90" Type="http://schemas.openxmlformats.org/officeDocument/2006/relationships/image" Target="media/image76.png"/><Relationship Id="rId165" Type="http://schemas.openxmlformats.org/officeDocument/2006/relationships/image" Target="media/image137.wmf"/><Relationship Id="rId27" Type="http://schemas.openxmlformats.org/officeDocument/2006/relationships/image" Target="media/image18.emf"/><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6.emf"/><Relationship Id="rId134" Type="http://schemas.openxmlformats.org/officeDocument/2006/relationships/hyperlink" Target="https://en.wikipedia.org/wiki/Interbank_interest_rate" TargetMode="External"/><Relationship Id="rId80" Type="http://schemas.openxmlformats.org/officeDocument/2006/relationships/image" Target="media/image67.emf"/><Relationship Id="rId155" Type="http://schemas.openxmlformats.org/officeDocument/2006/relationships/image" Target="media/image127.png"/><Relationship Id="rId17" Type="http://schemas.openxmlformats.org/officeDocument/2006/relationships/image" Target="media/image9.emf"/><Relationship Id="rId38" Type="http://schemas.openxmlformats.org/officeDocument/2006/relationships/image" Target="media/image25.emf"/><Relationship Id="rId59" Type="http://schemas.openxmlformats.org/officeDocument/2006/relationships/image" Target="media/image46.png"/><Relationship Id="rId103" Type="http://schemas.openxmlformats.org/officeDocument/2006/relationships/image" Target="media/image87.emf"/><Relationship Id="rId124" Type="http://schemas.openxmlformats.org/officeDocument/2006/relationships/image" Target="media/image106.jpe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Kaan:Google%20Drive:Open-Phillip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Kitap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Kitap1"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Kaan:Google%20Drive:Open-Phillip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Kitap1"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Kaan:Google%20Drive:Open-Phillip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Kaan:Google%20Drive:Open-Phillip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toshiba\AppData\Roaming\Microsoft\Excel\okun2%20(version%201).xlsb"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toshiba\Downloads\23828.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Inflation</a:t>
            </a:r>
            <a:r>
              <a:rPr lang="en-US" baseline="0"/>
              <a:t> - unemployment relation in Turkey 1980-2017</a:t>
            </a:r>
            <a:endParaRPr lang="en-US"/>
          </a:p>
        </c:rich>
      </c:tx>
      <c:overlay val="0"/>
    </c:title>
    <c:autoTitleDeleted val="0"/>
    <c:plotArea>
      <c:layout/>
      <c:scatterChart>
        <c:scatterStyle val="lineMarker"/>
        <c:varyColors val="0"/>
        <c:ser>
          <c:idx val="0"/>
          <c:order val="0"/>
          <c:tx>
            <c:strRef>
              <c:f>Sayfa1!$Q$76</c:f>
              <c:strCache>
                <c:ptCount val="1"/>
                <c:pt idx="0">
                  <c:v>Inflation, average consumer prices</c:v>
                </c:pt>
              </c:strCache>
            </c:strRef>
          </c:tx>
          <c:spPr>
            <a:ln w="47625">
              <a:noFill/>
            </a:ln>
          </c:spPr>
          <c:trendline>
            <c:trendlineType val="log"/>
            <c:dispRSqr val="1"/>
            <c:dispEq val="1"/>
            <c:trendlineLbl>
              <c:layout>
                <c:manualLayout>
                  <c:x val="0.321447232965137"/>
                  <c:y val="-7.9178885630498505E-2"/>
                </c:manualLayout>
              </c:layout>
              <c:numFmt formatCode="General" sourceLinked="0"/>
            </c:trendlineLbl>
          </c:trendline>
          <c:xVal>
            <c:numRef>
              <c:f>Sayfa1!$P$77:$P$114</c:f>
              <c:numCache>
                <c:formatCode>General</c:formatCode>
                <c:ptCount val="38"/>
                <c:pt idx="0">
                  <c:v>7.2</c:v>
                </c:pt>
                <c:pt idx="1">
                  <c:v>7.2</c:v>
                </c:pt>
                <c:pt idx="2">
                  <c:v>7.6</c:v>
                </c:pt>
                <c:pt idx="3">
                  <c:v>7.51</c:v>
                </c:pt>
                <c:pt idx="4">
                  <c:v>7.407</c:v>
                </c:pt>
                <c:pt idx="5">
                  <c:v>6.9459999999999997</c:v>
                </c:pt>
                <c:pt idx="6">
                  <c:v>7.7160000000000002</c:v>
                </c:pt>
                <c:pt idx="7">
                  <c:v>8.1310000000000002</c:v>
                </c:pt>
                <c:pt idx="8">
                  <c:v>8.7010000000000005</c:v>
                </c:pt>
                <c:pt idx="9">
                  <c:v>8.5749999999999993</c:v>
                </c:pt>
                <c:pt idx="10">
                  <c:v>7.9980000000000002</c:v>
                </c:pt>
                <c:pt idx="11">
                  <c:v>7.66</c:v>
                </c:pt>
                <c:pt idx="12">
                  <c:v>7.944</c:v>
                </c:pt>
                <c:pt idx="13">
                  <c:v>8.3680000000000003</c:v>
                </c:pt>
                <c:pt idx="14">
                  <c:v>8.0129999999999999</c:v>
                </c:pt>
                <c:pt idx="15">
                  <c:v>7.109</c:v>
                </c:pt>
                <c:pt idx="16">
                  <c:v>6.1239999999999997</c:v>
                </c:pt>
                <c:pt idx="17">
                  <c:v>6.3179999999999996</c:v>
                </c:pt>
                <c:pt idx="18">
                  <c:v>6.3730000000000002</c:v>
                </c:pt>
                <c:pt idx="19">
                  <c:v>7.1550000000000002</c:v>
                </c:pt>
                <c:pt idx="20">
                  <c:v>5.9969999999999999</c:v>
                </c:pt>
                <c:pt idx="21">
                  <c:v>7.8040000000000003</c:v>
                </c:pt>
                <c:pt idx="22">
                  <c:v>9.7639999999999993</c:v>
                </c:pt>
                <c:pt idx="23">
                  <c:v>9.9250000000000007</c:v>
                </c:pt>
                <c:pt idx="24">
                  <c:v>9.6880000000000006</c:v>
                </c:pt>
                <c:pt idx="25">
                  <c:v>9.4879999999999995</c:v>
                </c:pt>
                <c:pt idx="26">
                  <c:v>9.0340000000000007</c:v>
                </c:pt>
                <c:pt idx="27">
                  <c:v>9.1829999999999998</c:v>
                </c:pt>
                <c:pt idx="28">
                  <c:v>10.02</c:v>
                </c:pt>
                <c:pt idx="29">
                  <c:v>13.053000000000001</c:v>
                </c:pt>
                <c:pt idx="30">
                  <c:v>11.127000000000001</c:v>
                </c:pt>
                <c:pt idx="31">
                  <c:v>9.0960000000000001</c:v>
                </c:pt>
                <c:pt idx="32">
                  <c:v>8.4320000000000004</c:v>
                </c:pt>
                <c:pt idx="33">
                  <c:v>9.0410000000000004</c:v>
                </c:pt>
                <c:pt idx="34">
                  <c:v>9.9149999999999991</c:v>
                </c:pt>
                <c:pt idx="35">
                  <c:v>10.279</c:v>
                </c:pt>
                <c:pt idx="36">
                  <c:v>10.907</c:v>
                </c:pt>
                <c:pt idx="37">
                  <c:v>11.007</c:v>
                </c:pt>
              </c:numCache>
            </c:numRef>
          </c:xVal>
          <c:yVal>
            <c:numRef>
              <c:f>Sayfa1!$Q$77:$Q$114</c:f>
              <c:numCache>
                <c:formatCode>General</c:formatCode>
                <c:ptCount val="38"/>
                <c:pt idx="0">
                  <c:v>110.63800000000001</c:v>
                </c:pt>
                <c:pt idx="1">
                  <c:v>36.363999999999997</c:v>
                </c:pt>
                <c:pt idx="2">
                  <c:v>31.111000000000001</c:v>
                </c:pt>
                <c:pt idx="3">
                  <c:v>31.335000000000001</c:v>
                </c:pt>
                <c:pt idx="4">
                  <c:v>48.378</c:v>
                </c:pt>
                <c:pt idx="5">
                  <c:v>44.506</c:v>
                </c:pt>
                <c:pt idx="6">
                  <c:v>34.616999999999997</c:v>
                </c:pt>
                <c:pt idx="7">
                  <c:v>38.850999999999999</c:v>
                </c:pt>
                <c:pt idx="8">
                  <c:v>73.668000000000006</c:v>
                </c:pt>
                <c:pt idx="9">
                  <c:v>63.267000000000003</c:v>
                </c:pt>
                <c:pt idx="10">
                  <c:v>60.317</c:v>
                </c:pt>
                <c:pt idx="11">
                  <c:v>65.966999999999999</c:v>
                </c:pt>
                <c:pt idx="12">
                  <c:v>70.072999999999993</c:v>
                </c:pt>
                <c:pt idx="13">
                  <c:v>66.096999999999994</c:v>
                </c:pt>
                <c:pt idx="14">
                  <c:v>104.54</c:v>
                </c:pt>
                <c:pt idx="15">
                  <c:v>89.566000000000003</c:v>
                </c:pt>
                <c:pt idx="16">
                  <c:v>80.236000000000004</c:v>
                </c:pt>
                <c:pt idx="17">
                  <c:v>85.653000000000006</c:v>
                </c:pt>
                <c:pt idx="18">
                  <c:v>84.721000000000004</c:v>
                </c:pt>
                <c:pt idx="19">
                  <c:v>64.87</c:v>
                </c:pt>
                <c:pt idx="20">
                  <c:v>55.034999999999997</c:v>
                </c:pt>
                <c:pt idx="21">
                  <c:v>54.246000000000002</c:v>
                </c:pt>
                <c:pt idx="22">
                  <c:v>45.134</c:v>
                </c:pt>
                <c:pt idx="23">
                  <c:v>25.337</c:v>
                </c:pt>
                <c:pt idx="24">
                  <c:v>8.5990000000000002</c:v>
                </c:pt>
                <c:pt idx="25">
                  <c:v>8.1790000000000003</c:v>
                </c:pt>
                <c:pt idx="26">
                  <c:v>9.5969999999999995</c:v>
                </c:pt>
                <c:pt idx="27">
                  <c:v>8.7560000000000002</c:v>
                </c:pt>
                <c:pt idx="28">
                  <c:v>10.444000000000001</c:v>
                </c:pt>
                <c:pt idx="29">
                  <c:v>6.2510000000000003</c:v>
                </c:pt>
                <c:pt idx="30">
                  <c:v>8.5660000000000007</c:v>
                </c:pt>
                <c:pt idx="31">
                  <c:v>6.4720000000000004</c:v>
                </c:pt>
                <c:pt idx="32">
                  <c:v>8.8919999999999995</c:v>
                </c:pt>
                <c:pt idx="33">
                  <c:v>7.4930000000000003</c:v>
                </c:pt>
                <c:pt idx="34">
                  <c:v>8.8550000000000004</c:v>
                </c:pt>
                <c:pt idx="35">
                  <c:v>7.6710000000000003</c:v>
                </c:pt>
                <c:pt idx="36">
                  <c:v>7.7750000000000004</c:v>
                </c:pt>
                <c:pt idx="37">
                  <c:v>11.144</c:v>
                </c:pt>
              </c:numCache>
            </c:numRef>
          </c:yVal>
          <c:smooth val="0"/>
        </c:ser>
        <c:dLbls>
          <c:showLegendKey val="0"/>
          <c:showVal val="0"/>
          <c:showCatName val="0"/>
          <c:showSerName val="0"/>
          <c:showPercent val="0"/>
          <c:showBubbleSize val="0"/>
        </c:dLbls>
        <c:axId val="355445568"/>
        <c:axId val="355446144"/>
      </c:scatterChart>
      <c:valAx>
        <c:axId val="355445568"/>
        <c:scaling>
          <c:orientation val="minMax"/>
        </c:scaling>
        <c:delete val="0"/>
        <c:axPos val="b"/>
        <c:title>
          <c:tx>
            <c:rich>
              <a:bodyPr/>
              <a:lstStyle/>
              <a:p>
                <a:pPr>
                  <a:defRPr/>
                </a:pPr>
                <a:r>
                  <a:rPr lang="en-US"/>
                  <a:t>unemployment rate</a:t>
                </a:r>
              </a:p>
            </c:rich>
          </c:tx>
          <c:overlay val="0"/>
        </c:title>
        <c:numFmt formatCode="General" sourceLinked="1"/>
        <c:majorTickMark val="out"/>
        <c:minorTickMark val="none"/>
        <c:tickLblPos val="nextTo"/>
        <c:crossAx val="355446144"/>
        <c:crosses val="autoZero"/>
        <c:crossBetween val="midCat"/>
      </c:valAx>
      <c:valAx>
        <c:axId val="355446144"/>
        <c:scaling>
          <c:orientation val="minMax"/>
        </c:scaling>
        <c:delete val="0"/>
        <c:axPos val="l"/>
        <c:title>
          <c:tx>
            <c:rich>
              <a:bodyPr rot="-5400000" vert="horz"/>
              <a:lstStyle/>
              <a:p>
                <a:pPr>
                  <a:defRPr/>
                </a:pPr>
                <a:r>
                  <a:rPr lang="en-US"/>
                  <a:t>inflation rate</a:t>
                </a:r>
              </a:p>
            </c:rich>
          </c:tx>
          <c:overlay val="0"/>
        </c:title>
        <c:numFmt formatCode="General" sourceLinked="1"/>
        <c:majorTickMark val="out"/>
        <c:minorTickMark val="none"/>
        <c:tickLblPos val="nextTo"/>
        <c:crossAx val="355445568"/>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a:t>Phillips Curve</a:t>
            </a:r>
            <a:r>
              <a:rPr lang="tr-TR" baseline="0"/>
              <a:t> in USA 1980-2018</a:t>
            </a:r>
            <a:endParaRPr lang="tr-TR"/>
          </a:p>
        </c:rich>
      </c:tx>
      <c:overlay val="0"/>
    </c:title>
    <c:autoTitleDeleted val="0"/>
    <c:plotArea>
      <c:layout/>
      <c:scatterChart>
        <c:scatterStyle val="lineMarker"/>
        <c:varyColors val="0"/>
        <c:ser>
          <c:idx val="0"/>
          <c:order val="0"/>
          <c:tx>
            <c:strRef>
              <c:f>Sayfa2!$R$186</c:f>
              <c:strCache>
                <c:ptCount val="1"/>
                <c:pt idx="0">
                  <c:v>Change in inflation</c:v>
                </c:pt>
              </c:strCache>
            </c:strRef>
          </c:tx>
          <c:spPr>
            <a:ln w="28575">
              <a:noFill/>
            </a:ln>
          </c:spPr>
          <c:trendline>
            <c:spPr>
              <a:ln w="19050">
                <a:solidFill>
                  <a:srgbClr val="FF0000"/>
                </a:solidFill>
              </a:ln>
            </c:spPr>
            <c:trendlineType val="linear"/>
            <c:forward val="2"/>
            <c:dispRSqr val="0"/>
            <c:dispEq val="1"/>
            <c:trendlineLbl>
              <c:numFmt formatCode="General" sourceLinked="0"/>
            </c:trendlineLbl>
          </c:trendline>
          <c:xVal>
            <c:numRef>
              <c:f>Sayfa2!$Q$187:$Q$224</c:f>
              <c:numCache>
                <c:formatCode>General</c:formatCode>
                <c:ptCount val="38"/>
                <c:pt idx="0">
                  <c:v>7.6169999999999947</c:v>
                </c:pt>
                <c:pt idx="1">
                  <c:v>9.7079999999999984</c:v>
                </c:pt>
                <c:pt idx="2">
                  <c:v>9.6</c:v>
                </c:pt>
                <c:pt idx="3">
                  <c:v>7.508</c:v>
                </c:pt>
                <c:pt idx="4">
                  <c:v>7.1919999999999966</c:v>
                </c:pt>
                <c:pt idx="5">
                  <c:v>7</c:v>
                </c:pt>
                <c:pt idx="6">
                  <c:v>6.1749999999999954</c:v>
                </c:pt>
                <c:pt idx="7">
                  <c:v>5.492</c:v>
                </c:pt>
                <c:pt idx="8">
                  <c:v>5.258</c:v>
                </c:pt>
                <c:pt idx="9">
                  <c:v>5.6169999999999947</c:v>
                </c:pt>
                <c:pt idx="10">
                  <c:v>6.85</c:v>
                </c:pt>
                <c:pt idx="11">
                  <c:v>7.492</c:v>
                </c:pt>
                <c:pt idx="12">
                  <c:v>6.9080000000000004</c:v>
                </c:pt>
                <c:pt idx="13">
                  <c:v>6.1</c:v>
                </c:pt>
                <c:pt idx="14">
                  <c:v>5.5919999999999996</c:v>
                </c:pt>
                <c:pt idx="15">
                  <c:v>5.4080000000000004</c:v>
                </c:pt>
                <c:pt idx="16">
                  <c:v>4.9420000000000002</c:v>
                </c:pt>
                <c:pt idx="17">
                  <c:v>4.5</c:v>
                </c:pt>
                <c:pt idx="18">
                  <c:v>4.2169999999999996</c:v>
                </c:pt>
                <c:pt idx="19">
                  <c:v>3.9670000000000001</c:v>
                </c:pt>
                <c:pt idx="20">
                  <c:v>4.742</c:v>
                </c:pt>
                <c:pt idx="21">
                  <c:v>5.7830000000000004</c:v>
                </c:pt>
                <c:pt idx="22">
                  <c:v>5.992</c:v>
                </c:pt>
                <c:pt idx="23">
                  <c:v>5.5419999999999998</c:v>
                </c:pt>
                <c:pt idx="24">
                  <c:v>5.0830000000000002</c:v>
                </c:pt>
                <c:pt idx="25">
                  <c:v>4.6079999999999952</c:v>
                </c:pt>
                <c:pt idx="26">
                  <c:v>4.6169999999999947</c:v>
                </c:pt>
                <c:pt idx="27">
                  <c:v>5.8</c:v>
                </c:pt>
                <c:pt idx="28">
                  <c:v>9.2830000000000013</c:v>
                </c:pt>
                <c:pt idx="29">
                  <c:v>9.6079999999999988</c:v>
                </c:pt>
                <c:pt idx="30">
                  <c:v>8.9330000000000016</c:v>
                </c:pt>
                <c:pt idx="31">
                  <c:v>8.0749999999999993</c:v>
                </c:pt>
                <c:pt idx="32">
                  <c:v>7.3669999999999947</c:v>
                </c:pt>
                <c:pt idx="33">
                  <c:v>6.1669999999999954</c:v>
                </c:pt>
                <c:pt idx="34">
                  <c:v>5.258</c:v>
                </c:pt>
                <c:pt idx="35">
                  <c:v>4.8499999999999996</c:v>
                </c:pt>
                <c:pt idx="36">
                  <c:v>4.3849999999999953</c:v>
                </c:pt>
                <c:pt idx="37">
                  <c:v>4.0939999999999994</c:v>
                </c:pt>
              </c:numCache>
            </c:numRef>
          </c:xVal>
          <c:yVal>
            <c:numRef>
              <c:f>Sayfa2!$R$187:$R$224</c:f>
              <c:numCache>
                <c:formatCode>General</c:formatCode>
                <c:ptCount val="38"/>
                <c:pt idx="0">
                  <c:v>-3.124000000000001</c:v>
                </c:pt>
                <c:pt idx="1">
                  <c:v>-4.22</c:v>
                </c:pt>
                <c:pt idx="2">
                  <c:v>-2.9980000000000002</c:v>
                </c:pt>
                <c:pt idx="3">
                  <c:v>1.208</c:v>
                </c:pt>
                <c:pt idx="4">
                  <c:v>-0.84</c:v>
                </c:pt>
                <c:pt idx="5">
                  <c:v>-1.5840000000000001</c:v>
                </c:pt>
                <c:pt idx="6">
                  <c:v>1.6339999999999999</c:v>
                </c:pt>
                <c:pt idx="7">
                  <c:v>0.52200000000000002</c:v>
                </c:pt>
                <c:pt idx="8">
                  <c:v>0.69100000000000095</c:v>
                </c:pt>
                <c:pt idx="9">
                  <c:v>0.627999999999999</c:v>
                </c:pt>
                <c:pt idx="10">
                  <c:v>-1.202999999999999</c:v>
                </c:pt>
                <c:pt idx="11">
                  <c:v>-1.174000000000001</c:v>
                </c:pt>
                <c:pt idx="12">
                  <c:v>-7.1999999999999606E-2</c:v>
                </c:pt>
                <c:pt idx="13">
                  <c:v>-0.374</c:v>
                </c:pt>
                <c:pt idx="14">
                  <c:v>0.20899999999999999</c:v>
                </c:pt>
                <c:pt idx="15">
                  <c:v>0.13200000000000001</c:v>
                </c:pt>
                <c:pt idx="16">
                  <c:v>-0.59899999999999998</c:v>
                </c:pt>
                <c:pt idx="17">
                  <c:v>-0.79100000000000004</c:v>
                </c:pt>
                <c:pt idx="18">
                  <c:v>0.64600000000000002</c:v>
                </c:pt>
                <c:pt idx="19">
                  <c:v>1.1739999999999999</c:v>
                </c:pt>
                <c:pt idx="20">
                  <c:v>-0.55000000000000004</c:v>
                </c:pt>
                <c:pt idx="21">
                  <c:v>-1.2210000000000001</c:v>
                </c:pt>
                <c:pt idx="22">
                  <c:v>0.70199999999999996</c:v>
                </c:pt>
                <c:pt idx="23">
                  <c:v>0.37</c:v>
                </c:pt>
                <c:pt idx="24">
                  <c:v>0.69799999999999995</c:v>
                </c:pt>
                <c:pt idx="25">
                  <c:v>-0.14399999999999999</c:v>
                </c:pt>
                <c:pt idx="26">
                  <c:v>-0.35099999999999998</c:v>
                </c:pt>
                <c:pt idx="27">
                  <c:v>0.94399999999999995</c:v>
                </c:pt>
                <c:pt idx="28">
                  <c:v>-4.1349999999999953</c:v>
                </c:pt>
                <c:pt idx="29">
                  <c:v>1.9570000000000001</c:v>
                </c:pt>
                <c:pt idx="30">
                  <c:v>1.5029999999999999</c:v>
                </c:pt>
                <c:pt idx="31">
                  <c:v>-1.0669999999999999</c:v>
                </c:pt>
                <c:pt idx="32">
                  <c:v>-0.60799999999999998</c:v>
                </c:pt>
                <c:pt idx="33">
                  <c:v>0.14699999999999999</c:v>
                </c:pt>
                <c:pt idx="34">
                  <c:v>-1.492</c:v>
                </c:pt>
                <c:pt idx="35">
                  <c:v>1.155</c:v>
                </c:pt>
                <c:pt idx="36">
                  <c:v>0.83099999999999996</c:v>
                </c:pt>
                <c:pt idx="37">
                  <c:v>0.02</c:v>
                </c:pt>
              </c:numCache>
            </c:numRef>
          </c:yVal>
          <c:smooth val="0"/>
        </c:ser>
        <c:dLbls>
          <c:showLegendKey val="0"/>
          <c:showVal val="0"/>
          <c:showCatName val="0"/>
          <c:showSerName val="0"/>
          <c:showPercent val="0"/>
          <c:showBubbleSize val="0"/>
        </c:dLbls>
        <c:axId val="355448448"/>
        <c:axId val="355449024"/>
      </c:scatterChart>
      <c:valAx>
        <c:axId val="355448448"/>
        <c:scaling>
          <c:orientation val="minMax"/>
        </c:scaling>
        <c:delete val="0"/>
        <c:axPos val="b"/>
        <c:title>
          <c:tx>
            <c:rich>
              <a:bodyPr/>
              <a:lstStyle/>
              <a:p>
                <a:pPr>
                  <a:defRPr/>
                </a:pPr>
                <a:r>
                  <a:rPr lang="en-US"/>
                  <a:t>unemployment rate</a:t>
                </a:r>
              </a:p>
            </c:rich>
          </c:tx>
          <c:overlay val="0"/>
        </c:title>
        <c:numFmt formatCode="General" sourceLinked="1"/>
        <c:majorTickMark val="out"/>
        <c:minorTickMark val="none"/>
        <c:tickLblPos val="nextTo"/>
        <c:crossAx val="355449024"/>
        <c:crosses val="autoZero"/>
        <c:crossBetween val="midCat"/>
      </c:valAx>
      <c:valAx>
        <c:axId val="355449024"/>
        <c:scaling>
          <c:orientation val="minMax"/>
        </c:scaling>
        <c:delete val="0"/>
        <c:axPos val="l"/>
        <c:title>
          <c:tx>
            <c:rich>
              <a:bodyPr rot="-5400000" vert="horz"/>
              <a:lstStyle/>
              <a:p>
                <a:pPr>
                  <a:defRPr/>
                </a:pPr>
                <a:r>
                  <a:rPr lang="en-US"/>
                  <a:t>change in inflation </a:t>
                </a:r>
              </a:p>
            </c:rich>
          </c:tx>
          <c:layout>
            <c:manualLayout>
              <c:xMode val="edge"/>
              <c:yMode val="edge"/>
              <c:x val="3.1318895149482899E-3"/>
              <c:y val="0.121183333864643"/>
            </c:manualLayout>
          </c:layout>
          <c:overlay val="0"/>
        </c:title>
        <c:numFmt formatCode="General" sourceLinked="1"/>
        <c:majorTickMark val="out"/>
        <c:minorTickMark val="none"/>
        <c:tickLblPos val="nextTo"/>
        <c:crossAx val="355448448"/>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sz="1800" b="1" i="0" baseline="0">
                <a:effectLst/>
              </a:rPr>
              <a:t>Phillips Curve in USA 1980-2010</a:t>
            </a:r>
            <a:endParaRPr lang="tr-TR">
              <a:effectLst/>
            </a:endParaRPr>
          </a:p>
        </c:rich>
      </c:tx>
      <c:overlay val="0"/>
    </c:title>
    <c:autoTitleDeleted val="0"/>
    <c:plotArea>
      <c:layout/>
      <c:scatterChart>
        <c:scatterStyle val="lineMarker"/>
        <c:varyColors val="0"/>
        <c:ser>
          <c:idx val="0"/>
          <c:order val="0"/>
          <c:tx>
            <c:strRef>
              <c:f>Sayfa2!$R$186</c:f>
              <c:strCache>
                <c:ptCount val="1"/>
                <c:pt idx="0">
                  <c:v>Change in inflation</c:v>
                </c:pt>
              </c:strCache>
            </c:strRef>
          </c:tx>
          <c:spPr>
            <a:ln w="28575">
              <a:noFill/>
            </a:ln>
          </c:spPr>
          <c:trendline>
            <c:spPr>
              <a:ln w="19050">
                <a:solidFill>
                  <a:srgbClr val="C00000"/>
                </a:solidFill>
              </a:ln>
            </c:spPr>
            <c:trendlineType val="linear"/>
            <c:forward val="2"/>
            <c:dispRSqr val="0"/>
            <c:dispEq val="1"/>
            <c:trendlineLbl>
              <c:numFmt formatCode="General" sourceLinked="0"/>
            </c:trendlineLbl>
          </c:trendline>
          <c:xVal>
            <c:numRef>
              <c:f>Sayfa2!$Q$187:$Q$216</c:f>
              <c:numCache>
                <c:formatCode>General</c:formatCode>
                <c:ptCount val="30"/>
                <c:pt idx="0">
                  <c:v>7.6169999999999973</c:v>
                </c:pt>
                <c:pt idx="1">
                  <c:v>9.7079999999999984</c:v>
                </c:pt>
                <c:pt idx="2">
                  <c:v>9.6</c:v>
                </c:pt>
                <c:pt idx="3">
                  <c:v>7.508</c:v>
                </c:pt>
                <c:pt idx="4">
                  <c:v>7.1919999999999966</c:v>
                </c:pt>
                <c:pt idx="5">
                  <c:v>7</c:v>
                </c:pt>
                <c:pt idx="6">
                  <c:v>6.1749999999999972</c:v>
                </c:pt>
                <c:pt idx="7">
                  <c:v>5.492</c:v>
                </c:pt>
                <c:pt idx="8">
                  <c:v>5.258</c:v>
                </c:pt>
                <c:pt idx="9">
                  <c:v>5.6169999999999973</c:v>
                </c:pt>
                <c:pt idx="10">
                  <c:v>6.85</c:v>
                </c:pt>
                <c:pt idx="11">
                  <c:v>7.492</c:v>
                </c:pt>
                <c:pt idx="12">
                  <c:v>6.9080000000000004</c:v>
                </c:pt>
                <c:pt idx="13">
                  <c:v>6.1</c:v>
                </c:pt>
                <c:pt idx="14">
                  <c:v>5.5919999999999996</c:v>
                </c:pt>
                <c:pt idx="15">
                  <c:v>5.4080000000000004</c:v>
                </c:pt>
                <c:pt idx="16">
                  <c:v>4.9420000000000002</c:v>
                </c:pt>
                <c:pt idx="17">
                  <c:v>4.5</c:v>
                </c:pt>
                <c:pt idx="18">
                  <c:v>4.2169999999999996</c:v>
                </c:pt>
                <c:pt idx="19">
                  <c:v>3.9670000000000001</c:v>
                </c:pt>
                <c:pt idx="20">
                  <c:v>4.742</c:v>
                </c:pt>
                <c:pt idx="21">
                  <c:v>5.7830000000000004</c:v>
                </c:pt>
                <c:pt idx="22">
                  <c:v>5.992</c:v>
                </c:pt>
                <c:pt idx="23">
                  <c:v>5.5419999999999998</c:v>
                </c:pt>
                <c:pt idx="24">
                  <c:v>5.0830000000000002</c:v>
                </c:pt>
                <c:pt idx="25">
                  <c:v>4.607999999999997</c:v>
                </c:pt>
                <c:pt idx="26">
                  <c:v>4.6169999999999973</c:v>
                </c:pt>
                <c:pt idx="27">
                  <c:v>5.8</c:v>
                </c:pt>
                <c:pt idx="28">
                  <c:v>9.2830000000000013</c:v>
                </c:pt>
                <c:pt idx="29">
                  <c:v>9.6079999999999988</c:v>
                </c:pt>
              </c:numCache>
            </c:numRef>
          </c:xVal>
          <c:yVal>
            <c:numRef>
              <c:f>Sayfa2!$R$187:$R$216</c:f>
              <c:numCache>
                <c:formatCode>General</c:formatCode>
                <c:ptCount val="30"/>
                <c:pt idx="0">
                  <c:v>-3.124000000000001</c:v>
                </c:pt>
                <c:pt idx="1">
                  <c:v>-4.22</c:v>
                </c:pt>
                <c:pt idx="2">
                  <c:v>-2.9980000000000002</c:v>
                </c:pt>
                <c:pt idx="3">
                  <c:v>1.208</c:v>
                </c:pt>
                <c:pt idx="4">
                  <c:v>-0.84</c:v>
                </c:pt>
                <c:pt idx="5">
                  <c:v>-1.5840000000000001</c:v>
                </c:pt>
                <c:pt idx="6">
                  <c:v>1.6339999999999999</c:v>
                </c:pt>
                <c:pt idx="7">
                  <c:v>0.52200000000000002</c:v>
                </c:pt>
                <c:pt idx="8">
                  <c:v>0.69100000000000095</c:v>
                </c:pt>
                <c:pt idx="9">
                  <c:v>0.627999999999999</c:v>
                </c:pt>
                <c:pt idx="10">
                  <c:v>-1.202999999999999</c:v>
                </c:pt>
                <c:pt idx="11">
                  <c:v>-1.174000000000001</c:v>
                </c:pt>
                <c:pt idx="12">
                  <c:v>-7.1999999999999606E-2</c:v>
                </c:pt>
                <c:pt idx="13">
                  <c:v>-0.374</c:v>
                </c:pt>
                <c:pt idx="14">
                  <c:v>0.20899999999999999</c:v>
                </c:pt>
                <c:pt idx="15">
                  <c:v>0.13200000000000001</c:v>
                </c:pt>
                <c:pt idx="16">
                  <c:v>-0.59899999999999998</c:v>
                </c:pt>
                <c:pt idx="17">
                  <c:v>-0.79100000000000004</c:v>
                </c:pt>
                <c:pt idx="18">
                  <c:v>0.64600000000000002</c:v>
                </c:pt>
                <c:pt idx="19">
                  <c:v>1.1739999999999999</c:v>
                </c:pt>
                <c:pt idx="20">
                  <c:v>-0.55000000000000004</c:v>
                </c:pt>
                <c:pt idx="21">
                  <c:v>-1.2210000000000001</c:v>
                </c:pt>
                <c:pt idx="22">
                  <c:v>0.70199999999999996</c:v>
                </c:pt>
                <c:pt idx="23">
                  <c:v>0.37</c:v>
                </c:pt>
                <c:pt idx="24">
                  <c:v>0.69799999999999995</c:v>
                </c:pt>
                <c:pt idx="25">
                  <c:v>-0.14399999999999999</c:v>
                </c:pt>
                <c:pt idx="26">
                  <c:v>-0.35099999999999998</c:v>
                </c:pt>
                <c:pt idx="27">
                  <c:v>0.94399999999999995</c:v>
                </c:pt>
                <c:pt idx="28">
                  <c:v>-4.1349999999999971</c:v>
                </c:pt>
                <c:pt idx="29">
                  <c:v>1.9570000000000001</c:v>
                </c:pt>
              </c:numCache>
            </c:numRef>
          </c:yVal>
          <c:smooth val="0"/>
        </c:ser>
        <c:dLbls>
          <c:showLegendKey val="0"/>
          <c:showVal val="0"/>
          <c:showCatName val="0"/>
          <c:showSerName val="0"/>
          <c:showPercent val="0"/>
          <c:showBubbleSize val="0"/>
        </c:dLbls>
        <c:axId val="376520704"/>
        <c:axId val="376521280"/>
      </c:scatterChart>
      <c:valAx>
        <c:axId val="376520704"/>
        <c:scaling>
          <c:orientation val="minMax"/>
        </c:scaling>
        <c:delete val="0"/>
        <c:axPos val="b"/>
        <c:title>
          <c:tx>
            <c:rich>
              <a:bodyPr/>
              <a:lstStyle/>
              <a:p>
                <a:pPr>
                  <a:defRPr/>
                </a:pPr>
                <a:r>
                  <a:rPr lang="en-US"/>
                  <a:t>unemployment rate</a:t>
                </a:r>
              </a:p>
            </c:rich>
          </c:tx>
          <c:overlay val="0"/>
        </c:title>
        <c:numFmt formatCode="General" sourceLinked="1"/>
        <c:majorTickMark val="out"/>
        <c:minorTickMark val="none"/>
        <c:tickLblPos val="nextTo"/>
        <c:crossAx val="376521280"/>
        <c:crosses val="autoZero"/>
        <c:crossBetween val="midCat"/>
      </c:valAx>
      <c:valAx>
        <c:axId val="376521280"/>
        <c:scaling>
          <c:orientation val="minMax"/>
        </c:scaling>
        <c:delete val="0"/>
        <c:axPos val="l"/>
        <c:title>
          <c:tx>
            <c:rich>
              <a:bodyPr rot="-5400000" vert="horz"/>
              <a:lstStyle/>
              <a:p>
                <a:pPr>
                  <a:defRPr/>
                </a:pPr>
                <a:r>
                  <a:rPr lang="en-US"/>
                  <a:t>change in inflation rate</a:t>
                </a:r>
              </a:p>
            </c:rich>
          </c:tx>
          <c:overlay val="0"/>
        </c:title>
        <c:numFmt formatCode="General" sourceLinked="1"/>
        <c:majorTickMark val="out"/>
        <c:minorTickMark val="none"/>
        <c:tickLblPos val="nextTo"/>
        <c:crossAx val="376520704"/>
        <c:crosses val="autoZero"/>
        <c:crossBetween val="midCat"/>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Phillips curve in Turkey 1982-2017</a:t>
            </a:r>
          </a:p>
        </c:rich>
      </c:tx>
      <c:overlay val="0"/>
    </c:title>
    <c:autoTitleDeleted val="0"/>
    <c:plotArea>
      <c:layout/>
      <c:scatterChart>
        <c:scatterStyle val="lineMarker"/>
        <c:varyColors val="0"/>
        <c:ser>
          <c:idx val="0"/>
          <c:order val="0"/>
          <c:spPr>
            <a:ln w="47625">
              <a:noFill/>
            </a:ln>
          </c:spPr>
          <c:trendline>
            <c:trendlineType val="linear"/>
            <c:dispRSqr val="0"/>
            <c:dispEq val="0"/>
          </c:trendline>
          <c:trendline>
            <c:trendlineType val="linear"/>
            <c:dispRSqr val="1"/>
            <c:dispEq val="1"/>
            <c:trendlineLbl>
              <c:layout>
                <c:manualLayout>
                  <c:x val="0.24496456692913399"/>
                  <c:y val="-0.27306065908428101"/>
                </c:manualLayout>
              </c:layout>
              <c:numFmt formatCode="General" sourceLinked="0"/>
            </c:trendlineLbl>
          </c:trendline>
          <c:xVal>
            <c:numRef>
              <c:f>Sayfa1!$P$4:$P$39</c:f>
              <c:numCache>
                <c:formatCode>General</c:formatCode>
                <c:ptCount val="36"/>
                <c:pt idx="0">
                  <c:v>7.6</c:v>
                </c:pt>
                <c:pt idx="1">
                  <c:v>7.51</c:v>
                </c:pt>
                <c:pt idx="2">
                  <c:v>7.407</c:v>
                </c:pt>
                <c:pt idx="3">
                  <c:v>6.9459999999999997</c:v>
                </c:pt>
                <c:pt idx="4">
                  <c:v>7.7160000000000002</c:v>
                </c:pt>
                <c:pt idx="5">
                  <c:v>8.1310000000000002</c:v>
                </c:pt>
                <c:pt idx="6">
                  <c:v>8.7010000000000005</c:v>
                </c:pt>
                <c:pt idx="7">
                  <c:v>8.5749999999999993</c:v>
                </c:pt>
                <c:pt idx="8">
                  <c:v>7.9980000000000002</c:v>
                </c:pt>
                <c:pt idx="9">
                  <c:v>7.66</c:v>
                </c:pt>
                <c:pt idx="10">
                  <c:v>7.944</c:v>
                </c:pt>
                <c:pt idx="11">
                  <c:v>8.3680000000000003</c:v>
                </c:pt>
                <c:pt idx="12">
                  <c:v>8.0129999999999999</c:v>
                </c:pt>
                <c:pt idx="13">
                  <c:v>7.109</c:v>
                </c:pt>
                <c:pt idx="14">
                  <c:v>6.1239999999999997</c:v>
                </c:pt>
                <c:pt idx="15">
                  <c:v>6.3179999999999996</c:v>
                </c:pt>
                <c:pt idx="16">
                  <c:v>6.3730000000000002</c:v>
                </c:pt>
                <c:pt idx="17">
                  <c:v>7.1550000000000002</c:v>
                </c:pt>
                <c:pt idx="18">
                  <c:v>5.9969999999999999</c:v>
                </c:pt>
                <c:pt idx="19">
                  <c:v>7.8040000000000003</c:v>
                </c:pt>
                <c:pt idx="20">
                  <c:v>9.7639999999999993</c:v>
                </c:pt>
                <c:pt idx="21">
                  <c:v>9.9250000000000007</c:v>
                </c:pt>
                <c:pt idx="22">
                  <c:v>9.6880000000000006</c:v>
                </c:pt>
                <c:pt idx="23">
                  <c:v>9.4879999999999995</c:v>
                </c:pt>
                <c:pt idx="24">
                  <c:v>9.0340000000000007</c:v>
                </c:pt>
                <c:pt idx="25">
                  <c:v>9.1829999999999998</c:v>
                </c:pt>
                <c:pt idx="26">
                  <c:v>10.02</c:v>
                </c:pt>
                <c:pt idx="27">
                  <c:v>13.053000000000001</c:v>
                </c:pt>
                <c:pt idx="28">
                  <c:v>11.127000000000001</c:v>
                </c:pt>
                <c:pt idx="29">
                  <c:v>9.0960000000000001</c:v>
                </c:pt>
                <c:pt idx="30">
                  <c:v>8.4320000000000004</c:v>
                </c:pt>
                <c:pt idx="31">
                  <c:v>9.0410000000000004</c:v>
                </c:pt>
                <c:pt idx="32">
                  <c:v>9.9149999999999991</c:v>
                </c:pt>
                <c:pt idx="33">
                  <c:v>10.279</c:v>
                </c:pt>
                <c:pt idx="34">
                  <c:v>10.907</c:v>
                </c:pt>
                <c:pt idx="35">
                  <c:v>11.007</c:v>
                </c:pt>
              </c:numCache>
            </c:numRef>
          </c:xVal>
          <c:yVal>
            <c:numRef>
              <c:f>Sayfa1!$Q$4:$Q$39</c:f>
              <c:numCache>
                <c:formatCode>General</c:formatCode>
                <c:ptCount val="36"/>
                <c:pt idx="0">
                  <c:v>-5.2529999999999966</c:v>
                </c:pt>
                <c:pt idx="1">
                  <c:v>0.224</c:v>
                </c:pt>
                <c:pt idx="2">
                  <c:v>17.042999999999999</c:v>
                </c:pt>
                <c:pt idx="3">
                  <c:v>-3.8719999999999999</c:v>
                </c:pt>
                <c:pt idx="4">
                  <c:v>-9.8890000000000011</c:v>
                </c:pt>
                <c:pt idx="5">
                  <c:v>4.2340000000000018</c:v>
                </c:pt>
                <c:pt idx="6">
                  <c:v>34.817000000000007</c:v>
                </c:pt>
                <c:pt idx="7">
                  <c:v>-10.401</c:v>
                </c:pt>
                <c:pt idx="8">
                  <c:v>-2.9500000000000028</c:v>
                </c:pt>
                <c:pt idx="9">
                  <c:v>5.6499999999999977</c:v>
                </c:pt>
                <c:pt idx="10">
                  <c:v>4.1059999999999954</c:v>
                </c:pt>
                <c:pt idx="11">
                  <c:v>-3.9759999999999991</c:v>
                </c:pt>
                <c:pt idx="12">
                  <c:v>38.443000000000012</c:v>
                </c:pt>
                <c:pt idx="13">
                  <c:v>-14.974</c:v>
                </c:pt>
                <c:pt idx="14">
                  <c:v>-9.3299999999999983</c:v>
                </c:pt>
                <c:pt idx="15">
                  <c:v>5.4170000000000016</c:v>
                </c:pt>
                <c:pt idx="16">
                  <c:v>-0.93200000000000205</c:v>
                </c:pt>
                <c:pt idx="17">
                  <c:v>-19.850999999999999</c:v>
                </c:pt>
                <c:pt idx="18">
                  <c:v>-9.8350000000000062</c:v>
                </c:pt>
                <c:pt idx="19">
                  <c:v>-0.78899999999999404</c:v>
                </c:pt>
                <c:pt idx="20">
                  <c:v>-9.1120000000000019</c:v>
                </c:pt>
                <c:pt idx="21">
                  <c:v>-19.797000000000001</c:v>
                </c:pt>
                <c:pt idx="22">
                  <c:v>-16.738</c:v>
                </c:pt>
                <c:pt idx="23">
                  <c:v>-0.42</c:v>
                </c:pt>
                <c:pt idx="24">
                  <c:v>1.417999999999999</c:v>
                </c:pt>
                <c:pt idx="25">
                  <c:v>-0.84099999999999897</c:v>
                </c:pt>
                <c:pt idx="26">
                  <c:v>1.6880000000000011</c:v>
                </c:pt>
                <c:pt idx="27">
                  <c:v>-4.1929999999999996</c:v>
                </c:pt>
                <c:pt idx="28">
                  <c:v>2.3149999999999999</c:v>
                </c:pt>
                <c:pt idx="29">
                  <c:v>-2.0939999999999999</c:v>
                </c:pt>
                <c:pt idx="30">
                  <c:v>2.419999999999999</c:v>
                </c:pt>
                <c:pt idx="31">
                  <c:v>-1.3989999999999989</c:v>
                </c:pt>
                <c:pt idx="32">
                  <c:v>1.3620000000000001</c:v>
                </c:pt>
                <c:pt idx="33">
                  <c:v>-1.1839999999999999</c:v>
                </c:pt>
                <c:pt idx="34">
                  <c:v>0.104</c:v>
                </c:pt>
                <c:pt idx="35">
                  <c:v>3.3690000000000002</c:v>
                </c:pt>
              </c:numCache>
            </c:numRef>
          </c:yVal>
          <c:smooth val="0"/>
        </c:ser>
        <c:dLbls>
          <c:showLegendKey val="0"/>
          <c:showVal val="0"/>
          <c:showCatName val="0"/>
          <c:showSerName val="0"/>
          <c:showPercent val="0"/>
          <c:showBubbleSize val="0"/>
        </c:dLbls>
        <c:axId val="376523008"/>
        <c:axId val="376523584"/>
      </c:scatterChart>
      <c:valAx>
        <c:axId val="376523008"/>
        <c:scaling>
          <c:orientation val="minMax"/>
        </c:scaling>
        <c:delete val="0"/>
        <c:axPos val="b"/>
        <c:title>
          <c:tx>
            <c:rich>
              <a:bodyPr/>
              <a:lstStyle/>
              <a:p>
                <a:pPr>
                  <a:defRPr/>
                </a:pPr>
                <a:r>
                  <a:rPr lang="en-US"/>
                  <a:t>unemployment rate</a:t>
                </a:r>
              </a:p>
            </c:rich>
          </c:tx>
          <c:overlay val="0"/>
        </c:title>
        <c:numFmt formatCode="General" sourceLinked="1"/>
        <c:majorTickMark val="out"/>
        <c:minorTickMark val="none"/>
        <c:tickLblPos val="nextTo"/>
        <c:crossAx val="376523584"/>
        <c:crosses val="autoZero"/>
        <c:crossBetween val="midCat"/>
      </c:valAx>
      <c:valAx>
        <c:axId val="376523584"/>
        <c:scaling>
          <c:orientation val="minMax"/>
        </c:scaling>
        <c:delete val="0"/>
        <c:axPos val="l"/>
        <c:title>
          <c:tx>
            <c:rich>
              <a:bodyPr rot="-5400000" vert="horz"/>
              <a:lstStyle/>
              <a:p>
                <a:pPr>
                  <a:defRPr/>
                </a:pPr>
                <a:r>
                  <a:rPr lang="en-US"/>
                  <a:t>change in inflation rate</a:t>
                </a:r>
              </a:p>
            </c:rich>
          </c:tx>
          <c:overlay val="0"/>
        </c:title>
        <c:numFmt formatCode="General" sourceLinked="1"/>
        <c:majorTickMark val="out"/>
        <c:minorTickMark val="none"/>
        <c:tickLblPos val="nextTo"/>
        <c:crossAx val="376523008"/>
        <c:crosses val="autoZero"/>
        <c:crossBetween val="midCat"/>
      </c:valAx>
    </c:plotArea>
    <c:legend>
      <c:legendPos val="r"/>
      <c:legendEntry>
        <c:idx val="2"/>
        <c:delete val="1"/>
      </c:legendEntry>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Sayfa2!$M$235</c:f>
              <c:strCache>
                <c:ptCount val="1"/>
                <c:pt idx="0">
                  <c:v>Unemployment rate</c:v>
                </c:pt>
              </c:strCache>
            </c:strRef>
          </c:tx>
          <c:marker>
            <c:symbol val="none"/>
          </c:marker>
          <c:cat>
            <c:numRef>
              <c:f>Sayfa2!$L$236:$L$273</c:f>
              <c:numCache>
                <c:formatCode>General</c:formatCode>
                <c:ptCount val="38"/>
                <c:pt idx="0">
                  <c:v>1981</c:v>
                </c:pt>
                <c:pt idx="1">
                  <c:v>1982</c:v>
                </c:pt>
                <c:pt idx="2">
                  <c:v>1983</c:v>
                </c:pt>
                <c:pt idx="3">
                  <c:v>1984</c:v>
                </c:pt>
                <c:pt idx="4">
                  <c:v>1985</c:v>
                </c:pt>
                <c:pt idx="5">
                  <c:v>1986</c:v>
                </c:pt>
                <c:pt idx="6">
                  <c:v>1987</c:v>
                </c:pt>
                <c:pt idx="7">
                  <c:v>1988</c:v>
                </c:pt>
                <c:pt idx="8">
                  <c:v>1989</c:v>
                </c:pt>
                <c:pt idx="9">
                  <c:v>1990</c:v>
                </c:pt>
                <c:pt idx="10">
                  <c:v>1991</c:v>
                </c:pt>
                <c:pt idx="11">
                  <c:v>1992</c:v>
                </c:pt>
                <c:pt idx="12">
                  <c:v>1993</c:v>
                </c:pt>
                <c:pt idx="13">
                  <c:v>1994</c:v>
                </c:pt>
                <c:pt idx="14">
                  <c:v>1995</c:v>
                </c:pt>
                <c:pt idx="15">
                  <c:v>1996</c:v>
                </c:pt>
                <c:pt idx="16">
                  <c:v>1997</c:v>
                </c:pt>
                <c:pt idx="17">
                  <c:v>1998</c:v>
                </c:pt>
                <c:pt idx="18">
                  <c:v>1999</c:v>
                </c:pt>
                <c:pt idx="19">
                  <c:v>2000</c:v>
                </c:pt>
                <c:pt idx="20">
                  <c:v>2001</c:v>
                </c:pt>
                <c:pt idx="21">
                  <c:v>2002</c:v>
                </c:pt>
                <c:pt idx="22">
                  <c:v>2003</c:v>
                </c:pt>
                <c:pt idx="23">
                  <c:v>2004</c:v>
                </c:pt>
                <c:pt idx="24">
                  <c:v>2005</c:v>
                </c:pt>
                <c:pt idx="25">
                  <c:v>2006</c:v>
                </c:pt>
                <c:pt idx="26">
                  <c:v>2007</c:v>
                </c:pt>
                <c:pt idx="27">
                  <c:v>2008</c:v>
                </c:pt>
                <c:pt idx="28">
                  <c:v>2009</c:v>
                </c:pt>
                <c:pt idx="29">
                  <c:v>2010</c:v>
                </c:pt>
                <c:pt idx="30">
                  <c:v>2011</c:v>
                </c:pt>
                <c:pt idx="31">
                  <c:v>2012</c:v>
                </c:pt>
                <c:pt idx="32">
                  <c:v>2013</c:v>
                </c:pt>
                <c:pt idx="33">
                  <c:v>2014</c:v>
                </c:pt>
                <c:pt idx="34">
                  <c:v>2015</c:v>
                </c:pt>
                <c:pt idx="35">
                  <c:v>2016</c:v>
                </c:pt>
                <c:pt idx="36">
                  <c:v>2017</c:v>
                </c:pt>
                <c:pt idx="37">
                  <c:v>2018</c:v>
                </c:pt>
              </c:numCache>
            </c:numRef>
          </c:cat>
          <c:val>
            <c:numRef>
              <c:f>Sayfa2!$M$236:$M$273</c:f>
              <c:numCache>
                <c:formatCode>General</c:formatCode>
                <c:ptCount val="38"/>
                <c:pt idx="0">
                  <c:v>7.6169999999999973</c:v>
                </c:pt>
                <c:pt idx="1">
                  <c:v>9.7079999999999984</c:v>
                </c:pt>
                <c:pt idx="2">
                  <c:v>9.6</c:v>
                </c:pt>
                <c:pt idx="3">
                  <c:v>7.508</c:v>
                </c:pt>
                <c:pt idx="4">
                  <c:v>7.1919999999999966</c:v>
                </c:pt>
                <c:pt idx="5">
                  <c:v>7</c:v>
                </c:pt>
                <c:pt idx="6">
                  <c:v>6.1749999999999972</c:v>
                </c:pt>
                <c:pt idx="7">
                  <c:v>5.492</c:v>
                </c:pt>
                <c:pt idx="8">
                  <c:v>5.258</c:v>
                </c:pt>
                <c:pt idx="9">
                  <c:v>5.6169999999999973</c:v>
                </c:pt>
                <c:pt idx="10">
                  <c:v>6.85</c:v>
                </c:pt>
                <c:pt idx="11">
                  <c:v>7.492</c:v>
                </c:pt>
                <c:pt idx="12">
                  <c:v>6.9080000000000004</c:v>
                </c:pt>
                <c:pt idx="13">
                  <c:v>6.1</c:v>
                </c:pt>
                <c:pt idx="14">
                  <c:v>5.5919999999999996</c:v>
                </c:pt>
                <c:pt idx="15">
                  <c:v>5.4080000000000004</c:v>
                </c:pt>
                <c:pt idx="16">
                  <c:v>4.9420000000000002</c:v>
                </c:pt>
                <c:pt idx="17">
                  <c:v>4.5</c:v>
                </c:pt>
                <c:pt idx="18">
                  <c:v>4.2169999999999996</c:v>
                </c:pt>
                <c:pt idx="19">
                  <c:v>3.9670000000000001</c:v>
                </c:pt>
                <c:pt idx="20">
                  <c:v>4.742</c:v>
                </c:pt>
                <c:pt idx="21">
                  <c:v>5.7830000000000004</c:v>
                </c:pt>
                <c:pt idx="22">
                  <c:v>5.992</c:v>
                </c:pt>
                <c:pt idx="23">
                  <c:v>5.5419999999999998</c:v>
                </c:pt>
                <c:pt idx="24">
                  <c:v>5.0830000000000002</c:v>
                </c:pt>
                <c:pt idx="25">
                  <c:v>4.607999999999997</c:v>
                </c:pt>
                <c:pt idx="26">
                  <c:v>4.6169999999999973</c:v>
                </c:pt>
                <c:pt idx="27">
                  <c:v>5.8</c:v>
                </c:pt>
                <c:pt idx="28">
                  <c:v>9.2830000000000013</c:v>
                </c:pt>
                <c:pt idx="29">
                  <c:v>9.6079999999999988</c:v>
                </c:pt>
                <c:pt idx="30">
                  <c:v>8.9330000000000016</c:v>
                </c:pt>
                <c:pt idx="31">
                  <c:v>8.0749999999999993</c:v>
                </c:pt>
                <c:pt idx="32">
                  <c:v>7.3669999999999973</c:v>
                </c:pt>
                <c:pt idx="33">
                  <c:v>6.1669999999999972</c:v>
                </c:pt>
                <c:pt idx="34">
                  <c:v>5.258</c:v>
                </c:pt>
                <c:pt idx="35">
                  <c:v>4.8499999999999996</c:v>
                </c:pt>
                <c:pt idx="36">
                  <c:v>4.3849999999999971</c:v>
                </c:pt>
                <c:pt idx="37">
                  <c:v>4.0939999999999994</c:v>
                </c:pt>
              </c:numCache>
            </c:numRef>
          </c:val>
          <c:smooth val="0"/>
        </c:ser>
        <c:ser>
          <c:idx val="1"/>
          <c:order val="1"/>
          <c:tx>
            <c:strRef>
              <c:f>Sayfa2!$N$235</c:f>
              <c:strCache>
                <c:ptCount val="1"/>
                <c:pt idx="0">
                  <c:v>natural rate of unemployment</c:v>
                </c:pt>
              </c:strCache>
            </c:strRef>
          </c:tx>
          <c:marker>
            <c:symbol val="none"/>
          </c:marker>
          <c:cat>
            <c:numRef>
              <c:f>Sayfa2!$L$236:$L$273</c:f>
              <c:numCache>
                <c:formatCode>General</c:formatCode>
                <c:ptCount val="38"/>
                <c:pt idx="0">
                  <c:v>1981</c:v>
                </c:pt>
                <c:pt idx="1">
                  <c:v>1982</c:v>
                </c:pt>
                <c:pt idx="2">
                  <c:v>1983</c:v>
                </c:pt>
                <c:pt idx="3">
                  <c:v>1984</c:v>
                </c:pt>
                <c:pt idx="4">
                  <c:v>1985</c:v>
                </c:pt>
                <c:pt idx="5">
                  <c:v>1986</c:v>
                </c:pt>
                <c:pt idx="6">
                  <c:v>1987</c:v>
                </c:pt>
                <c:pt idx="7">
                  <c:v>1988</c:v>
                </c:pt>
                <c:pt idx="8">
                  <c:v>1989</c:v>
                </c:pt>
                <c:pt idx="9">
                  <c:v>1990</c:v>
                </c:pt>
                <c:pt idx="10">
                  <c:v>1991</c:v>
                </c:pt>
                <c:pt idx="11">
                  <c:v>1992</c:v>
                </c:pt>
                <c:pt idx="12">
                  <c:v>1993</c:v>
                </c:pt>
                <c:pt idx="13">
                  <c:v>1994</c:v>
                </c:pt>
                <c:pt idx="14">
                  <c:v>1995</c:v>
                </c:pt>
                <c:pt idx="15">
                  <c:v>1996</c:v>
                </c:pt>
                <c:pt idx="16">
                  <c:v>1997</c:v>
                </c:pt>
                <c:pt idx="17">
                  <c:v>1998</c:v>
                </c:pt>
                <c:pt idx="18">
                  <c:v>1999</c:v>
                </c:pt>
                <c:pt idx="19">
                  <c:v>2000</c:v>
                </c:pt>
                <c:pt idx="20">
                  <c:v>2001</c:v>
                </c:pt>
                <c:pt idx="21">
                  <c:v>2002</c:v>
                </c:pt>
                <c:pt idx="22">
                  <c:v>2003</c:v>
                </c:pt>
                <c:pt idx="23">
                  <c:v>2004</c:v>
                </c:pt>
                <c:pt idx="24">
                  <c:v>2005</c:v>
                </c:pt>
                <c:pt idx="25">
                  <c:v>2006</c:v>
                </c:pt>
                <c:pt idx="26">
                  <c:v>2007</c:v>
                </c:pt>
                <c:pt idx="27">
                  <c:v>2008</c:v>
                </c:pt>
                <c:pt idx="28">
                  <c:v>2009</c:v>
                </c:pt>
                <c:pt idx="29">
                  <c:v>2010</c:v>
                </c:pt>
                <c:pt idx="30">
                  <c:v>2011</c:v>
                </c:pt>
                <c:pt idx="31">
                  <c:v>2012</c:v>
                </c:pt>
                <c:pt idx="32">
                  <c:v>2013</c:v>
                </c:pt>
                <c:pt idx="33">
                  <c:v>2014</c:v>
                </c:pt>
                <c:pt idx="34">
                  <c:v>2015</c:v>
                </c:pt>
                <c:pt idx="35">
                  <c:v>2016</c:v>
                </c:pt>
                <c:pt idx="36">
                  <c:v>2017</c:v>
                </c:pt>
                <c:pt idx="37">
                  <c:v>2018</c:v>
                </c:pt>
              </c:numCache>
            </c:numRef>
          </c:cat>
          <c:val>
            <c:numRef>
              <c:f>Sayfa2!$N$236:$N$273</c:f>
              <c:numCache>
                <c:formatCode>General</c:formatCode>
                <c:ptCount val="38"/>
                <c:pt idx="0">
                  <c:v>6.17</c:v>
                </c:pt>
                <c:pt idx="1">
                  <c:v>6.1199999999999974</c:v>
                </c:pt>
                <c:pt idx="2">
                  <c:v>6.08</c:v>
                </c:pt>
                <c:pt idx="3">
                  <c:v>6.04</c:v>
                </c:pt>
                <c:pt idx="4">
                  <c:v>6.02</c:v>
                </c:pt>
                <c:pt idx="5">
                  <c:v>6</c:v>
                </c:pt>
                <c:pt idx="6">
                  <c:v>5.97</c:v>
                </c:pt>
                <c:pt idx="7">
                  <c:v>5.94</c:v>
                </c:pt>
                <c:pt idx="8">
                  <c:v>5.9</c:v>
                </c:pt>
                <c:pt idx="9">
                  <c:v>5.87</c:v>
                </c:pt>
                <c:pt idx="10">
                  <c:v>5.78</c:v>
                </c:pt>
                <c:pt idx="11">
                  <c:v>5.6599999999999966</c:v>
                </c:pt>
                <c:pt idx="12">
                  <c:v>5.53</c:v>
                </c:pt>
                <c:pt idx="13">
                  <c:v>5.4</c:v>
                </c:pt>
                <c:pt idx="14">
                  <c:v>5.29</c:v>
                </c:pt>
                <c:pt idx="15">
                  <c:v>5.2</c:v>
                </c:pt>
                <c:pt idx="16">
                  <c:v>5.13</c:v>
                </c:pt>
                <c:pt idx="17">
                  <c:v>5.07</c:v>
                </c:pt>
                <c:pt idx="18">
                  <c:v>5.03</c:v>
                </c:pt>
                <c:pt idx="19">
                  <c:v>5.01</c:v>
                </c:pt>
                <c:pt idx="20">
                  <c:v>5</c:v>
                </c:pt>
                <c:pt idx="21">
                  <c:v>5</c:v>
                </c:pt>
                <c:pt idx="22">
                  <c:v>5</c:v>
                </c:pt>
                <c:pt idx="23">
                  <c:v>5</c:v>
                </c:pt>
                <c:pt idx="24">
                  <c:v>5</c:v>
                </c:pt>
                <c:pt idx="25">
                  <c:v>4.96</c:v>
                </c:pt>
                <c:pt idx="26">
                  <c:v>4.9400000000000004</c:v>
                </c:pt>
                <c:pt idx="27">
                  <c:v>4.93</c:v>
                </c:pt>
                <c:pt idx="28">
                  <c:v>4.9800000000000004</c:v>
                </c:pt>
                <c:pt idx="29">
                  <c:v>5.09</c:v>
                </c:pt>
                <c:pt idx="30">
                  <c:v>5.14</c:v>
                </c:pt>
                <c:pt idx="31">
                  <c:v>5.1099999999999994</c:v>
                </c:pt>
                <c:pt idx="32">
                  <c:v>5.0199999999999996</c:v>
                </c:pt>
                <c:pt idx="33">
                  <c:v>4.92</c:v>
                </c:pt>
                <c:pt idx="34">
                  <c:v>4.79</c:v>
                </c:pt>
                <c:pt idx="35">
                  <c:v>4.75</c:v>
                </c:pt>
                <c:pt idx="36">
                  <c:v>4.74</c:v>
                </c:pt>
                <c:pt idx="37">
                  <c:v>4.7300000000000004</c:v>
                </c:pt>
              </c:numCache>
            </c:numRef>
          </c:val>
          <c:smooth val="0"/>
        </c:ser>
        <c:dLbls>
          <c:showLegendKey val="0"/>
          <c:showVal val="0"/>
          <c:showCatName val="0"/>
          <c:showSerName val="0"/>
          <c:showPercent val="0"/>
          <c:showBubbleSize val="0"/>
        </c:dLbls>
        <c:marker val="1"/>
        <c:smooth val="0"/>
        <c:axId val="315430912"/>
        <c:axId val="376525312"/>
      </c:lineChart>
      <c:catAx>
        <c:axId val="315430912"/>
        <c:scaling>
          <c:orientation val="minMax"/>
        </c:scaling>
        <c:delete val="0"/>
        <c:axPos val="b"/>
        <c:numFmt formatCode="General" sourceLinked="1"/>
        <c:majorTickMark val="out"/>
        <c:minorTickMark val="none"/>
        <c:tickLblPos val="nextTo"/>
        <c:crossAx val="376525312"/>
        <c:crosses val="autoZero"/>
        <c:auto val="1"/>
        <c:lblAlgn val="ctr"/>
        <c:lblOffset val="100"/>
        <c:noMultiLvlLbl val="0"/>
      </c:catAx>
      <c:valAx>
        <c:axId val="376525312"/>
        <c:scaling>
          <c:orientation val="minMax"/>
        </c:scaling>
        <c:delete val="0"/>
        <c:axPos val="l"/>
        <c:numFmt formatCode="General" sourceLinked="1"/>
        <c:majorTickMark val="out"/>
        <c:minorTickMark val="none"/>
        <c:tickLblPos val="nextTo"/>
        <c:crossAx val="315430912"/>
        <c:crosses val="autoZero"/>
        <c:crossBetween val="between"/>
      </c:valAx>
    </c:plotArea>
    <c:legend>
      <c:legendPos val="r"/>
      <c:layout>
        <c:manualLayout>
          <c:xMode val="edge"/>
          <c:yMode val="edge"/>
          <c:x val="0.76782954756638799"/>
          <c:y val="0.21976297370335901"/>
          <c:w val="0.21952966861494"/>
          <c:h val="0.49693436928074802"/>
        </c:manualLayout>
      </c:layou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Inflation</a:t>
            </a:r>
            <a:r>
              <a:rPr lang="en-US" baseline="0"/>
              <a:t> - unemployment relation in Turkey 1980-2017</a:t>
            </a:r>
            <a:endParaRPr lang="en-US"/>
          </a:p>
        </c:rich>
      </c:tx>
      <c:overlay val="0"/>
    </c:title>
    <c:autoTitleDeleted val="0"/>
    <c:plotArea>
      <c:layout/>
      <c:scatterChart>
        <c:scatterStyle val="lineMarker"/>
        <c:varyColors val="0"/>
        <c:ser>
          <c:idx val="0"/>
          <c:order val="0"/>
          <c:tx>
            <c:strRef>
              <c:f>Sayfa1!$Q$76</c:f>
              <c:strCache>
                <c:ptCount val="1"/>
                <c:pt idx="0">
                  <c:v>Inflation, average consumer prices</c:v>
                </c:pt>
              </c:strCache>
            </c:strRef>
          </c:tx>
          <c:spPr>
            <a:ln w="47625">
              <a:noFill/>
            </a:ln>
          </c:spPr>
          <c:trendline>
            <c:trendlineType val="log"/>
            <c:dispRSqr val="1"/>
            <c:dispEq val="1"/>
            <c:trendlineLbl>
              <c:layout>
                <c:manualLayout>
                  <c:x val="0.321447232965137"/>
                  <c:y val="-7.9178885630498505E-2"/>
                </c:manualLayout>
              </c:layout>
              <c:numFmt formatCode="General" sourceLinked="0"/>
            </c:trendlineLbl>
          </c:trendline>
          <c:xVal>
            <c:numRef>
              <c:f>Sayfa1!$P$77:$P$114</c:f>
              <c:numCache>
                <c:formatCode>General</c:formatCode>
                <c:ptCount val="38"/>
                <c:pt idx="0">
                  <c:v>7.2</c:v>
                </c:pt>
                <c:pt idx="1">
                  <c:v>7.2</c:v>
                </c:pt>
                <c:pt idx="2">
                  <c:v>7.6</c:v>
                </c:pt>
                <c:pt idx="3">
                  <c:v>7.51</c:v>
                </c:pt>
                <c:pt idx="4">
                  <c:v>7.407</c:v>
                </c:pt>
                <c:pt idx="5">
                  <c:v>6.9459999999999997</c:v>
                </c:pt>
                <c:pt idx="6">
                  <c:v>7.7160000000000002</c:v>
                </c:pt>
                <c:pt idx="7">
                  <c:v>8.1310000000000002</c:v>
                </c:pt>
                <c:pt idx="8">
                  <c:v>8.7010000000000005</c:v>
                </c:pt>
                <c:pt idx="9">
                  <c:v>8.5749999999999993</c:v>
                </c:pt>
                <c:pt idx="10">
                  <c:v>7.9980000000000002</c:v>
                </c:pt>
                <c:pt idx="11">
                  <c:v>7.66</c:v>
                </c:pt>
                <c:pt idx="12">
                  <c:v>7.944</c:v>
                </c:pt>
                <c:pt idx="13">
                  <c:v>8.3680000000000003</c:v>
                </c:pt>
                <c:pt idx="14">
                  <c:v>8.0129999999999999</c:v>
                </c:pt>
                <c:pt idx="15">
                  <c:v>7.109</c:v>
                </c:pt>
                <c:pt idx="16">
                  <c:v>6.1239999999999997</c:v>
                </c:pt>
                <c:pt idx="17">
                  <c:v>6.3179999999999996</c:v>
                </c:pt>
                <c:pt idx="18">
                  <c:v>6.3730000000000002</c:v>
                </c:pt>
                <c:pt idx="19">
                  <c:v>7.1550000000000002</c:v>
                </c:pt>
                <c:pt idx="20">
                  <c:v>5.9969999999999999</c:v>
                </c:pt>
                <c:pt idx="21">
                  <c:v>7.8040000000000003</c:v>
                </c:pt>
                <c:pt idx="22">
                  <c:v>9.7639999999999993</c:v>
                </c:pt>
                <c:pt idx="23">
                  <c:v>9.9250000000000007</c:v>
                </c:pt>
                <c:pt idx="24">
                  <c:v>9.6880000000000006</c:v>
                </c:pt>
                <c:pt idx="25">
                  <c:v>9.4879999999999995</c:v>
                </c:pt>
                <c:pt idx="26">
                  <c:v>9.0340000000000007</c:v>
                </c:pt>
                <c:pt idx="27">
                  <c:v>9.1829999999999998</c:v>
                </c:pt>
                <c:pt idx="28">
                  <c:v>10.02</c:v>
                </c:pt>
                <c:pt idx="29">
                  <c:v>13.053000000000001</c:v>
                </c:pt>
                <c:pt idx="30">
                  <c:v>11.127000000000001</c:v>
                </c:pt>
                <c:pt idx="31">
                  <c:v>9.0960000000000001</c:v>
                </c:pt>
                <c:pt idx="32">
                  <c:v>8.4320000000000004</c:v>
                </c:pt>
                <c:pt idx="33">
                  <c:v>9.0410000000000004</c:v>
                </c:pt>
                <c:pt idx="34">
                  <c:v>9.9149999999999991</c:v>
                </c:pt>
                <c:pt idx="35">
                  <c:v>10.279</c:v>
                </c:pt>
                <c:pt idx="36">
                  <c:v>10.907</c:v>
                </c:pt>
                <c:pt idx="37">
                  <c:v>11.007</c:v>
                </c:pt>
              </c:numCache>
            </c:numRef>
          </c:xVal>
          <c:yVal>
            <c:numRef>
              <c:f>Sayfa1!$Q$77:$Q$114</c:f>
              <c:numCache>
                <c:formatCode>General</c:formatCode>
                <c:ptCount val="38"/>
                <c:pt idx="0">
                  <c:v>110.63800000000001</c:v>
                </c:pt>
                <c:pt idx="1">
                  <c:v>36.363999999999997</c:v>
                </c:pt>
                <c:pt idx="2">
                  <c:v>31.111000000000001</c:v>
                </c:pt>
                <c:pt idx="3">
                  <c:v>31.335000000000001</c:v>
                </c:pt>
                <c:pt idx="4">
                  <c:v>48.378</c:v>
                </c:pt>
                <c:pt idx="5">
                  <c:v>44.506</c:v>
                </c:pt>
                <c:pt idx="6">
                  <c:v>34.616999999999997</c:v>
                </c:pt>
                <c:pt idx="7">
                  <c:v>38.850999999999999</c:v>
                </c:pt>
                <c:pt idx="8">
                  <c:v>73.668000000000006</c:v>
                </c:pt>
                <c:pt idx="9">
                  <c:v>63.267000000000003</c:v>
                </c:pt>
                <c:pt idx="10">
                  <c:v>60.317</c:v>
                </c:pt>
                <c:pt idx="11">
                  <c:v>65.966999999999999</c:v>
                </c:pt>
                <c:pt idx="12">
                  <c:v>70.072999999999993</c:v>
                </c:pt>
                <c:pt idx="13">
                  <c:v>66.096999999999994</c:v>
                </c:pt>
                <c:pt idx="14">
                  <c:v>104.54</c:v>
                </c:pt>
                <c:pt idx="15">
                  <c:v>89.566000000000003</c:v>
                </c:pt>
                <c:pt idx="16">
                  <c:v>80.236000000000004</c:v>
                </c:pt>
                <c:pt idx="17">
                  <c:v>85.653000000000006</c:v>
                </c:pt>
                <c:pt idx="18">
                  <c:v>84.721000000000004</c:v>
                </c:pt>
                <c:pt idx="19">
                  <c:v>64.87</c:v>
                </c:pt>
                <c:pt idx="20">
                  <c:v>55.034999999999997</c:v>
                </c:pt>
                <c:pt idx="21">
                  <c:v>54.246000000000002</c:v>
                </c:pt>
                <c:pt idx="22">
                  <c:v>45.134</c:v>
                </c:pt>
                <c:pt idx="23">
                  <c:v>25.337</c:v>
                </c:pt>
                <c:pt idx="24">
                  <c:v>8.5990000000000002</c:v>
                </c:pt>
                <c:pt idx="25">
                  <c:v>8.1790000000000003</c:v>
                </c:pt>
                <c:pt idx="26">
                  <c:v>9.5969999999999995</c:v>
                </c:pt>
                <c:pt idx="27">
                  <c:v>8.7560000000000002</c:v>
                </c:pt>
                <c:pt idx="28">
                  <c:v>10.444000000000001</c:v>
                </c:pt>
                <c:pt idx="29">
                  <c:v>6.2510000000000003</c:v>
                </c:pt>
                <c:pt idx="30">
                  <c:v>8.5660000000000007</c:v>
                </c:pt>
                <c:pt idx="31">
                  <c:v>6.4720000000000004</c:v>
                </c:pt>
                <c:pt idx="32">
                  <c:v>8.8919999999999995</c:v>
                </c:pt>
                <c:pt idx="33">
                  <c:v>7.4930000000000003</c:v>
                </c:pt>
                <c:pt idx="34">
                  <c:v>8.8550000000000004</c:v>
                </c:pt>
                <c:pt idx="35">
                  <c:v>7.6710000000000003</c:v>
                </c:pt>
                <c:pt idx="36">
                  <c:v>7.7750000000000004</c:v>
                </c:pt>
                <c:pt idx="37">
                  <c:v>11.144</c:v>
                </c:pt>
              </c:numCache>
            </c:numRef>
          </c:yVal>
          <c:smooth val="0"/>
        </c:ser>
        <c:dLbls>
          <c:showLegendKey val="0"/>
          <c:showVal val="0"/>
          <c:showCatName val="0"/>
          <c:showSerName val="0"/>
          <c:showPercent val="0"/>
          <c:showBubbleSize val="0"/>
        </c:dLbls>
        <c:axId val="376526464"/>
        <c:axId val="376527040"/>
      </c:scatterChart>
      <c:valAx>
        <c:axId val="376526464"/>
        <c:scaling>
          <c:orientation val="minMax"/>
        </c:scaling>
        <c:delete val="0"/>
        <c:axPos val="b"/>
        <c:title>
          <c:tx>
            <c:rich>
              <a:bodyPr/>
              <a:lstStyle/>
              <a:p>
                <a:pPr>
                  <a:defRPr/>
                </a:pPr>
                <a:r>
                  <a:rPr lang="en-US"/>
                  <a:t>unemployment rate</a:t>
                </a:r>
              </a:p>
            </c:rich>
          </c:tx>
          <c:overlay val="0"/>
        </c:title>
        <c:numFmt formatCode="General" sourceLinked="1"/>
        <c:majorTickMark val="out"/>
        <c:minorTickMark val="none"/>
        <c:tickLblPos val="nextTo"/>
        <c:crossAx val="376527040"/>
        <c:crosses val="autoZero"/>
        <c:crossBetween val="midCat"/>
      </c:valAx>
      <c:valAx>
        <c:axId val="376527040"/>
        <c:scaling>
          <c:orientation val="minMax"/>
        </c:scaling>
        <c:delete val="0"/>
        <c:axPos val="l"/>
        <c:title>
          <c:tx>
            <c:rich>
              <a:bodyPr rot="-5400000" vert="horz"/>
              <a:lstStyle/>
              <a:p>
                <a:pPr>
                  <a:defRPr/>
                </a:pPr>
                <a:r>
                  <a:rPr lang="en-US"/>
                  <a:t>inflation rate</a:t>
                </a:r>
              </a:p>
            </c:rich>
          </c:tx>
          <c:overlay val="0"/>
        </c:title>
        <c:numFmt formatCode="General" sourceLinked="1"/>
        <c:majorTickMark val="out"/>
        <c:minorTickMark val="none"/>
        <c:tickLblPos val="nextTo"/>
        <c:crossAx val="376526464"/>
        <c:crosses val="autoZero"/>
        <c:crossBetween val="midCat"/>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Phillips curve in Turkey 1982-2017</a:t>
            </a:r>
          </a:p>
        </c:rich>
      </c:tx>
      <c:overlay val="0"/>
    </c:title>
    <c:autoTitleDeleted val="0"/>
    <c:plotArea>
      <c:layout/>
      <c:scatterChart>
        <c:scatterStyle val="lineMarker"/>
        <c:varyColors val="0"/>
        <c:ser>
          <c:idx val="0"/>
          <c:order val="0"/>
          <c:spPr>
            <a:ln w="47625">
              <a:noFill/>
            </a:ln>
          </c:spPr>
          <c:trendline>
            <c:trendlineType val="linear"/>
            <c:dispRSqr val="0"/>
            <c:dispEq val="0"/>
          </c:trendline>
          <c:trendline>
            <c:trendlineType val="linear"/>
            <c:dispRSqr val="1"/>
            <c:dispEq val="1"/>
            <c:trendlineLbl>
              <c:layout>
                <c:manualLayout>
                  <c:x val="0.24496456692913399"/>
                  <c:y val="-0.27306065908428101"/>
                </c:manualLayout>
              </c:layout>
              <c:numFmt formatCode="General" sourceLinked="0"/>
            </c:trendlineLbl>
          </c:trendline>
          <c:xVal>
            <c:numRef>
              <c:f>Sayfa1!$P$4:$P$39</c:f>
              <c:numCache>
                <c:formatCode>General</c:formatCode>
                <c:ptCount val="36"/>
                <c:pt idx="0">
                  <c:v>7.6</c:v>
                </c:pt>
                <c:pt idx="1">
                  <c:v>7.51</c:v>
                </c:pt>
                <c:pt idx="2">
                  <c:v>7.407</c:v>
                </c:pt>
                <c:pt idx="3">
                  <c:v>6.9459999999999997</c:v>
                </c:pt>
                <c:pt idx="4">
                  <c:v>7.7160000000000002</c:v>
                </c:pt>
                <c:pt idx="5">
                  <c:v>8.1310000000000002</c:v>
                </c:pt>
                <c:pt idx="6">
                  <c:v>8.7010000000000005</c:v>
                </c:pt>
                <c:pt idx="7">
                  <c:v>8.5749999999999993</c:v>
                </c:pt>
                <c:pt idx="8">
                  <c:v>7.9980000000000002</c:v>
                </c:pt>
                <c:pt idx="9">
                  <c:v>7.66</c:v>
                </c:pt>
                <c:pt idx="10">
                  <c:v>7.944</c:v>
                </c:pt>
                <c:pt idx="11">
                  <c:v>8.3680000000000003</c:v>
                </c:pt>
                <c:pt idx="12">
                  <c:v>8.0129999999999999</c:v>
                </c:pt>
                <c:pt idx="13">
                  <c:v>7.109</c:v>
                </c:pt>
                <c:pt idx="14">
                  <c:v>6.1239999999999997</c:v>
                </c:pt>
                <c:pt idx="15">
                  <c:v>6.3179999999999996</c:v>
                </c:pt>
                <c:pt idx="16">
                  <c:v>6.3730000000000002</c:v>
                </c:pt>
                <c:pt idx="17">
                  <c:v>7.1550000000000002</c:v>
                </c:pt>
                <c:pt idx="18">
                  <c:v>5.9969999999999999</c:v>
                </c:pt>
                <c:pt idx="19">
                  <c:v>7.8040000000000003</c:v>
                </c:pt>
                <c:pt idx="20">
                  <c:v>9.7639999999999993</c:v>
                </c:pt>
                <c:pt idx="21">
                  <c:v>9.9250000000000007</c:v>
                </c:pt>
                <c:pt idx="22">
                  <c:v>9.6880000000000006</c:v>
                </c:pt>
                <c:pt idx="23">
                  <c:v>9.4879999999999995</c:v>
                </c:pt>
                <c:pt idx="24">
                  <c:v>9.0340000000000007</c:v>
                </c:pt>
                <c:pt idx="25">
                  <c:v>9.1829999999999998</c:v>
                </c:pt>
                <c:pt idx="26">
                  <c:v>10.02</c:v>
                </c:pt>
                <c:pt idx="27">
                  <c:v>13.053000000000001</c:v>
                </c:pt>
                <c:pt idx="28">
                  <c:v>11.127000000000001</c:v>
                </c:pt>
                <c:pt idx="29">
                  <c:v>9.0960000000000001</c:v>
                </c:pt>
                <c:pt idx="30">
                  <c:v>8.4320000000000004</c:v>
                </c:pt>
                <c:pt idx="31">
                  <c:v>9.0410000000000004</c:v>
                </c:pt>
                <c:pt idx="32">
                  <c:v>9.9149999999999991</c:v>
                </c:pt>
                <c:pt idx="33">
                  <c:v>10.279</c:v>
                </c:pt>
                <c:pt idx="34">
                  <c:v>10.907</c:v>
                </c:pt>
                <c:pt idx="35">
                  <c:v>11.007</c:v>
                </c:pt>
              </c:numCache>
            </c:numRef>
          </c:xVal>
          <c:yVal>
            <c:numRef>
              <c:f>Sayfa1!$Q$4:$Q$39</c:f>
              <c:numCache>
                <c:formatCode>General</c:formatCode>
                <c:ptCount val="36"/>
                <c:pt idx="0">
                  <c:v>-5.2529999999999966</c:v>
                </c:pt>
                <c:pt idx="1">
                  <c:v>0.224</c:v>
                </c:pt>
                <c:pt idx="2">
                  <c:v>17.042999999999999</c:v>
                </c:pt>
                <c:pt idx="3">
                  <c:v>-3.8719999999999999</c:v>
                </c:pt>
                <c:pt idx="4">
                  <c:v>-9.8890000000000011</c:v>
                </c:pt>
                <c:pt idx="5">
                  <c:v>4.2340000000000018</c:v>
                </c:pt>
                <c:pt idx="6">
                  <c:v>34.817000000000007</c:v>
                </c:pt>
                <c:pt idx="7">
                  <c:v>-10.401</c:v>
                </c:pt>
                <c:pt idx="8">
                  <c:v>-2.9500000000000028</c:v>
                </c:pt>
                <c:pt idx="9">
                  <c:v>5.6499999999999977</c:v>
                </c:pt>
                <c:pt idx="10">
                  <c:v>4.1059999999999954</c:v>
                </c:pt>
                <c:pt idx="11">
                  <c:v>-3.9759999999999991</c:v>
                </c:pt>
                <c:pt idx="12">
                  <c:v>38.443000000000012</c:v>
                </c:pt>
                <c:pt idx="13">
                  <c:v>-14.974</c:v>
                </c:pt>
                <c:pt idx="14">
                  <c:v>-9.3299999999999983</c:v>
                </c:pt>
                <c:pt idx="15">
                  <c:v>5.4170000000000016</c:v>
                </c:pt>
                <c:pt idx="16">
                  <c:v>-0.93200000000000205</c:v>
                </c:pt>
                <c:pt idx="17">
                  <c:v>-19.850999999999999</c:v>
                </c:pt>
                <c:pt idx="18">
                  <c:v>-9.8350000000000062</c:v>
                </c:pt>
                <c:pt idx="19">
                  <c:v>-0.78899999999999404</c:v>
                </c:pt>
                <c:pt idx="20">
                  <c:v>-9.1120000000000019</c:v>
                </c:pt>
                <c:pt idx="21">
                  <c:v>-19.797000000000001</c:v>
                </c:pt>
                <c:pt idx="22">
                  <c:v>-16.738</c:v>
                </c:pt>
                <c:pt idx="23">
                  <c:v>-0.42</c:v>
                </c:pt>
                <c:pt idx="24">
                  <c:v>1.417999999999999</c:v>
                </c:pt>
                <c:pt idx="25">
                  <c:v>-0.84099999999999897</c:v>
                </c:pt>
                <c:pt idx="26">
                  <c:v>1.6880000000000011</c:v>
                </c:pt>
                <c:pt idx="27">
                  <c:v>-4.1929999999999996</c:v>
                </c:pt>
                <c:pt idx="28">
                  <c:v>2.3149999999999999</c:v>
                </c:pt>
                <c:pt idx="29">
                  <c:v>-2.0939999999999999</c:v>
                </c:pt>
                <c:pt idx="30">
                  <c:v>2.419999999999999</c:v>
                </c:pt>
                <c:pt idx="31">
                  <c:v>-1.3989999999999989</c:v>
                </c:pt>
                <c:pt idx="32">
                  <c:v>1.3620000000000001</c:v>
                </c:pt>
                <c:pt idx="33">
                  <c:v>-1.1839999999999999</c:v>
                </c:pt>
                <c:pt idx="34">
                  <c:v>0.104</c:v>
                </c:pt>
                <c:pt idx="35">
                  <c:v>3.3690000000000002</c:v>
                </c:pt>
              </c:numCache>
            </c:numRef>
          </c:yVal>
          <c:smooth val="0"/>
        </c:ser>
        <c:dLbls>
          <c:showLegendKey val="0"/>
          <c:showVal val="0"/>
          <c:showCatName val="0"/>
          <c:showSerName val="0"/>
          <c:showPercent val="0"/>
          <c:showBubbleSize val="0"/>
        </c:dLbls>
        <c:axId val="315367424"/>
        <c:axId val="315368000"/>
      </c:scatterChart>
      <c:valAx>
        <c:axId val="315367424"/>
        <c:scaling>
          <c:orientation val="minMax"/>
        </c:scaling>
        <c:delete val="0"/>
        <c:axPos val="b"/>
        <c:title>
          <c:tx>
            <c:rich>
              <a:bodyPr/>
              <a:lstStyle/>
              <a:p>
                <a:pPr>
                  <a:defRPr/>
                </a:pPr>
                <a:r>
                  <a:rPr lang="en-US"/>
                  <a:t>unemployment rate</a:t>
                </a:r>
              </a:p>
            </c:rich>
          </c:tx>
          <c:overlay val="0"/>
        </c:title>
        <c:numFmt formatCode="General" sourceLinked="1"/>
        <c:majorTickMark val="out"/>
        <c:minorTickMark val="none"/>
        <c:tickLblPos val="nextTo"/>
        <c:crossAx val="315368000"/>
        <c:crosses val="autoZero"/>
        <c:crossBetween val="midCat"/>
      </c:valAx>
      <c:valAx>
        <c:axId val="315368000"/>
        <c:scaling>
          <c:orientation val="minMax"/>
        </c:scaling>
        <c:delete val="0"/>
        <c:axPos val="l"/>
        <c:title>
          <c:tx>
            <c:rich>
              <a:bodyPr rot="-5400000" vert="horz"/>
              <a:lstStyle/>
              <a:p>
                <a:pPr>
                  <a:defRPr/>
                </a:pPr>
                <a:r>
                  <a:rPr lang="en-US"/>
                  <a:t>change in inflation rate</a:t>
                </a:r>
              </a:p>
            </c:rich>
          </c:tx>
          <c:overlay val="0"/>
        </c:title>
        <c:numFmt formatCode="General" sourceLinked="1"/>
        <c:majorTickMark val="out"/>
        <c:minorTickMark val="none"/>
        <c:tickLblPos val="nextTo"/>
        <c:crossAx val="315367424"/>
        <c:crosses val="autoZero"/>
        <c:crossBetween val="midCat"/>
      </c:valAx>
    </c:plotArea>
    <c:legend>
      <c:legendPos val="r"/>
      <c:legendEntry>
        <c:idx val="2"/>
        <c:delete val="1"/>
      </c:legendEntry>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a:t>Okun's</a:t>
            </a:r>
            <a:r>
              <a:rPr lang="tr-TR" baseline="0"/>
              <a:t> Law for US 1980 - 2003 </a:t>
            </a:r>
            <a:endParaRPr lang="en-US"/>
          </a:p>
        </c:rich>
      </c:tx>
      <c:overlay val="0"/>
    </c:title>
    <c:autoTitleDeleted val="0"/>
    <c:plotArea>
      <c:layout>
        <c:manualLayout>
          <c:layoutTarget val="inner"/>
          <c:xMode val="edge"/>
          <c:yMode val="edge"/>
          <c:x val="0.100569553805774"/>
          <c:y val="0.19198908744954901"/>
          <c:w val="0.59706933508311499"/>
          <c:h val="0.695676494957297"/>
        </c:manualLayout>
      </c:layout>
      <c:scatterChart>
        <c:scatterStyle val="lineMarker"/>
        <c:varyColors val="0"/>
        <c:ser>
          <c:idx val="0"/>
          <c:order val="0"/>
          <c:tx>
            <c:strRef>
              <c:f>Sheet2!$H$2</c:f>
              <c:strCache>
                <c:ptCount val="1"/>
                <c:pt idx="0">
                  <c:v>change in unemp</c:v>
                </c:pt>
              </c:strCache>
            </c:strRef>
          </c:tx>
          <c:spPr>
            <a:ln w="28575">
              <a:noFill/>
            </a:ln>
          </c:spPr>
          <c:trendline>
            <c:trendlineType val="linear"/>
            <c:dispRSqr val="1"/>
            <c:dispEq val="1"/>
            <c:trendlineLbl>
              <c:layout>
                <c:manualLayout>
                  <c:x val="0.42117716535433097"/>
                  <c:y val="-0.50740776478084604"/>
                </c:manualLayout>
              </c:layout>
              <c:numFmt formatCode="General" sourceLinked="0"/>
            </c:trendlineLbl>
          </c:trendline>
          <c:xVal>
            <c:numRef>
              <c:f>Sheet2!$G$3:$G$26</c:f>
              <c:numCache>
                <c:formatCode>General</c:formatCode>
                <c:ptCount val="24"/>
                <c:pt idx="1">
                  <c:v>-0.6</c:v>
                </c:pt>
                <c:pt idx="2">
                  <c:v>-5</c:v>
                </c:pt>
                <c:pt idx="3">
                  <c:v>1.2999999999999989</c:v>
                </c:pt>
                <c:pt idx="4">
                  <c:v>4.3</c:v>
                </c:pt>
                <c:pt idx="5">
                  <c:v>0.8</c:v>
                </c:pt>
                <c:pt idx="6">
                  <c:v>0.4</c:v>
                </c:pt>
                <c:pt idx="7">
                  <c:v>0.4</c:v>
                </c:pt>
                <c:pt idx="8">
                  <c:v>1.2</c:v>
                </c:pt>
                <c:pt idx="9">
                  <c:v>0.5</c:v>
                </c:pt>
                <c:pt idx="10">
                  <c:v>-1.2</c:v>
                </c:pt>
                <c:pt idx="11">
                  <c:v>-3.5</c:v>
                </c:pt>
                <c:pt idx="12">
                  <c:v>0.1</c:v>
                </c:pt>
                <c:pt idx="13">
                  <c:v>-0.3</c:v>
                </c:pt>
                <c:pt idx="14">
                  <c:v>1</c:v>
                </c:pt>
                <c:pt idx="15">
                  <c:v>-0.3</c:v>
                </c:pt>
                <c:pt idx="16">
                  <c:v>0.6</c:v>
                </c:pt>
                <c:pt idx="17">
                  <c:v>1.4</c:v>
                </c:pt>
                <c:pt idx="18">
                  <c:v>1.2999999999999989</c:v>
                </c:pt>
                <c:pt idx="19">
                  <c:v>1.099999999999999</c:v>
                </c:pt>
                <c:pt idx="20">
                  <c:v>0.8</c:v>
                </c:pt>
                <c:pt idx="21">
                  <c:v>-2.7</c:v>
                </c:pt>
                <c:pt idx="22">
                  <c:v>-0.6</c:v>
                </c:pt>
                <c:pt idx="23">
                  <c:v>-0.4</c:v>
                </c:pt>
              </c:numCache>
            </c:numRef>
          </c:xVal>
          <c:yVal>
            <c:numRef>
              <c:f>Sheet2!$H$3:$H$26</c:f>
              <c:numCache>
                <c:formatCode>General</c:formatCode>
                <c:ptCount val="24"/>
                <c:pt idx="1">
                  <c:v>0.4</c:v>
                </c:pt>
                <c:pt idx="2">
                  <c:v>2.0999999999999992</c:v>
                </c:pt>
                <c:pt idx="3">
                  <c:v>-9.99999999999997E-2</c:v>
                </c:pt>
                <c:pt idx="4">
                  <c:v>-2.0999999999999992</c:v>
                </c:pt>
                <c:pt idx="5">
                  <c:v>-0.3</c:v>
                </c:pt>
                <c:pt idx="6">
                  <c:v>-0.2</c:v>
                </c:pt>
                <c:pt idx="7">
                  <c:v>-0.8</c:v>
                </c:pt>
                <c:pt idx="8">
                  <c:v>-0.7</c:v>
                </c:pt>
                <c:pt idx="9">
                  <c:v>-0.2</c:v>
                </c:pt>
                <c:pt idx="10">
                  <c:v>0.3</c:v>
                </c:pt>
                <c:pt idx="11">
                  <c:v>1.3000000000000009</c:v>
                </c:pt>
                <c:pt idx="12">
                  <c:v>0.6</c:v>
                </c:pt>
                <c:pt idx="13">
                  <c:v>-0.6</c:v>
                </c:pt>
                <c:pt idx="14">
                  <c:v>-0.80000000000000104</c:v>
                </c:pt>
                <c:pt idx="15">
                  <c:v>-0.5</c:v>
                </c:pt>
                <c:pt idx="16">
                  <c:v>-0.19999999999999901</c:v>
                </c:pt>
                <c:pt idx="17">
                  <c:v>-0.5</c:v>
                </c:pt>
                <c:pt idx="18">
                  <c:v>-0.4</c:v>
                </c:pt>
                <c:pt idx="19">
                  <c:v>-0.3</c:v>
                </c:pt>
                <c:pt idx="20">
                  <c:v>-0.2</c:v>
                </c:pt>
                <c:pt idx="21">
                  <c:v>0.8</c:v>
                </c:pt>
                <c:pt idx="22">
                  <c:v>1</c:v>
                </c:pt>
                <c:pt idx="23">
                  <c:v>0.2</c:v>
                </c:pt>
              </c:numCache>
            </c:numRef>
          </c:yVal>
          <c:smooth val="0"/>
        </c:ser>
        <c:dLbls>
          <c:showLegendKey val="0"/>
          <c:showVal val="0"/>
          <c:showCatName val="0"/>
          <c:showSerName val="0"/>
          <c:showPercent val="0"/>
          <c:showBubbleSize val="0"/>
        </c:dLbls>
        <c:axId val="315370880"/>
        <c:axId val="315371456"/>
      </c:scatterChart>
      <c:valAx>
        <c:axId val="315370880"/>
        <c:scaling>
          <c:orientation val="minMax"/>
          <c:min val="-5"/>
        </c:scaling>
        <c:delete val="0"/>
        <c:axPos val="b"/>
        <c:title>
          <c:tx>
            <c:rich>
              <a:bodyPr/>
              <a:lstStyle/>
              <a:p>
                <a:pPr>
                  <a:defRPr/>
                </a:pPr>
                <a:r>
                  <a:rPr lang="en-US"/>
                  <a:t>Annually GDP </a:t>
                </a:r>
                <a:r>
                  <a:rPr lang="tr-TR"/>
                  <a:t>g</a:t>
                </a:r>
                <a:r>
                  <a:rPr lang="en-US"/>
                  <a:t>rowth rate </a:t>
                </a:r>
              </a:p>
            </c:rich>
          </c:tx>
          <c:layout>
            <c:manualLayout>
              <c:xMode val="edge"/>
              <c:yMode val="edge"/>
              <c:x val="0.22745122484689401"/>
              <c:y val="0.901942157446599"/>
            </c:manualLayout>
          </c:layout>
          <c:overlay val="0"/>
        </c:title>
        <c:numFmt formatCode="General" sourceLinked="1"/>
        <c:majorTickMark val="out"/>
        <c:minorTickMark val="none"/>
        <c:tickLblPos val="nextTo"/>
        <c:crossAx val="315371456"/>
        <c:crosses val="autoZero"/>
        <c:crossBetween val="midCat"/>
      </c:valAx>
      <c:valAx>
        <c:axId val="315371456"/>
        <c:scaling>
          <c:orientation val="minMax"/>
        </c:scaling>
        <c:delete val="0"/>
        <c:axPos val="l"/>
        <c:title>
          <c:tx>
            <c:rich>
              <a:bodyPr rot="-5400000" vert="horz"/>
              <a:lstStyle/>
              <a:p>
                <a:pPr>
                  <a:defRPr/>
                </a:pPr>
                <a:r>
                  <a:rPr lang="en-US"/>
                  <a:t>Change in Unemployment Rate</a:t>
                </a:r>
              </a:p>
            </c:rich>
          </c:tx>
          <c:layout>
            <c:manualLayout>
              <c:xMode val="edge"/>
              <c:yMode val="edge"/>
              <c:x val="3.6111111111111101E-2"/>
              <c:y val="0.23811159816435001"/>
            </c:manualLayout>
          </c:layout>
          <c:overlay val="0"/>
        </c:title>
        <c:numFmt formatCode="General" sourceLinked="1"/>
        <c:majorTickMark val="out"/>
        <c:minorTickMark val="none"/>
        <c:tickLblPos val="nextTo"/>
        <c:crossAx val="315370880"/>
        <c:crosses val="autoZero"/>
        <c:crossBetween val="midCat"/>
      </c:valAx>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Monthly Turkey Inflation and Money Growth Rates 1988 - 2015</a:t>
            </a:r>
          </a:p>
        </c:rich>
      </c:tx>
      <c:layout>
        <c:manualLayout>
          <c:xMode val="edge"/>
          <c:yMode val="edge"/>
          <c:x val="0.118335396754651"/>
          <c:y val="1.68776371308017E-2"/>
        </c:manualLayout>
      </c:layout>
      <c:overlay val="1"/>
    </c:title>
    <c:autoTitleDeleted val="0"/>
    <c:plotArea>
      <c:layout/>
      <c:lineChart>
        <c:grouping val="standard"/>
        <c:varyColors val="0"/>
        <c:ser>
          <c:idx val="0"/>
          <c:order val="0"/>
          <c:tx>
            <c:strRef>
              <c:f>'23828'!$F$19</c:f>
              <c:strCache>
                <c:ptCount val="1"/>
                <c:pt idx="0">
                  <c:v>inflation rate</c:v>
                </c:pt>
              </c:strCache>
            </c:strRef>
          </c:tx>
          <c:spPr>
            <a:ln w="38100">
              <a:prstDash val="sysDash"/>
            </a:ln>
          </c:spPr>
          <c:marker>
            <c:symbol val="none"/>
          </c:marker>
          <c:cat>
            <c:numRef>
              <c:f>'23828'!$E$20:$E$345</c:f>
              <c:numCache>
                <c:formatCode>mmm/yy</c:formatCode>
                <c:ptCount val="326"/>
                <c:pt idx="0">
                  <c:v>32143</c:v>
                </c:pt>
                <c:pt idx="1">
                  <c:v>32174</c:v>
                </c:pt>
                <c:pt idx="2">
                  <c:v>32203</c:v>
                </c:pt>
                <c:pt idx="3">
                  <c:v>32234</c:v>
                </c:pt>
                <c:pt idx="4">
                  <c:v>32264</c:v>
                </c:pt>
                <c:pt idx="5">
                  <c:v>32295</c:v>
                </c:pt>
                <c:pt idx="6">
                  <c:v>32325</c:v>
                </c:pt>
                <c:pt idx="7">
                  <c:v>32356</c:v>
                </c:pt>
                <c:pt idx="8">
                  <c:v>32387</c:v>
                </c:pt>
                <c:pt idx="9">
                  <c:v>32417</c:v>
                </c:pt>
                <c:pt idx="10">
                  <c:v>32448</c:v>
                </c:pt>
                <c:pt idx="11">
                  <c:v>32478</c:v>
                </c:pt>
                <c:pt idx="12">
                  <c:v>32509</c:v>
                </c:pt>
                <c:pt idx="13">
                  <c:v>32540</c:v>
                </c:pt>
                <c:pt idx="14">
                  <c:v>32568</c:v>
                </c:pt>
                <c:pt idx="15">
                  <c:v>32599</c:v>
                </c:pt>
                <c:pt idx="16">
                  <c:v>32629</c:v>
                </c:pt>
                <c:pt idx="17">
                  <c:v>32660</c:v>
                </c:pt>
                <c:pt idx="18">
                  <c:v>32690</c:v>
                </c:pt>
                <c:pt idx="19">
                  <c:v>32721</c:v>
                </c:pt>
                <c:pt idx="20">
                  <c:v>32752</c:v>
                </c:pt>
                <c:pt idx="21">
                  <c:v>32782</c:v>
                </c:pt>
                <c:pt idx="22">
                  <c:v>32813</c:v>
                </c:pt>
                <c:pt idx="23">
                  <c:v>32843</c:v>
                </c:pt>
                <c:pt idx="24">
                  <c:v>32874</c:v>
                </c:pt>
                <c:pt idx="25">
                  <c:v>32905</c:v>
                </c:pt>
                <c:pt idx="26">
                  <c:v>32933</c:v>
                </c:pt>
                <c:pt idx="27">
                  <c:v>32964</c:v>
                </c:pt>
                <c:pt idx="28">
                  <c:v>32994</c:v>
                </c:pt>
                <c:pt idx="29">
                  <c:v>33025</c:v>
                </c:pt>
                <c:pt idx="30">
                  <c:v>33055</c:v>
                </c:pt>
                <c:pt idx="31">
                  <c:v>33086</c:v>
                </c:pt>
                <c:pt idx="32">
                  <c:v>33117</c:v>
                </c:pt>
                <c:pt idx="33">
                  <c:v>33147</c:v>
                </c:pt>
                <c:pt idx="34">
                  <c:v>33178</c:v>
                </c:pt>
                <c:pt idx="35">
                  <c:v>33208</c:v>
                </c:pt>
                <c:pt idx="36">
                  <c:v>33239</c:v>
                </c:pt>
                <c:pt idx="37">
                  <c:v>33270</c:v>
                </c:pt>
                <c:pt idx="38">
                  <c:v>33298</c:v>
                </c:pt>
                <c:pt idx="39">
                  <c:v>33329</c:v>
                </c:pt>
                <c:pt idx="40">
                  <c:v>33359</c:v>
                </c:pt>
                <c:pt idx="41">
                  <c:v>33390</c:v>
                </c:pt>
                <c:pt idx="42">
                  <c:v>33420</c:v>
                </c:pt>
                <c:pt idx="43">
                  <c:v>33451</c:v>
                </c:pt>
                <c:pt idx="44">
                  <c:v>33482</c:v>
                </c:pt>
                <c:pt idx="45">
                  <c:v>33512</c:v>
                </c:pt>
                <c:pt idx="46">
                  <c:v>33543</c:v>
                </c:pt>
                <c:pt idx="47">
                  <c:v>33573</c:v>
                </c:pt>
                <c:pt idx="48">
                  <c:v>33604</c:v>
                </c:pt>
                <c:pt idx="49">
                  <c:v>33635</c:v>
                </c:pt>
                <c:pt idx="50">
                  <c:v>33664</c:v>
                </c:pt>
                <c:pt idx="51">
                  <c:v>33695</c:v>
                </c:pt>
                <c:pt idx="52">
                  <c:v>33725</c:v>
                </c:pt>
                <c:pt idx="53">
                  <c:v>33756</c:v>
                </c:pt>
                <c:pt idx="54">
                  <c:v>33786</c:v>
                </c:pt>
                <c:pt idx="55">
                  <c:v>33817</c:v>
                </c:pt>
                <c:pt idx="56">
                  <c:v>33848</c:v>
                </c:pt>
                <c:pt idx="57">
                  <c:v>33878</c:v>
                </c:pt>
                <c:pt idx="58">
                  <c:v>33909</c:v>
                </c:pt>
                <c:pt idx="59">
                  <c:v>33939</c:v>
                </c:pt>
                <c:pt idx="60">
                  <c:v>33970</c:v>
                </c:pt>
                <c:pt idx="61">
                  <c:v>34001</c:v>
                </c:pt>
                <c:pt idx="62">
                  <c:v>34029</c:v>
                </c:pt>
                <c:pt idx="63">
                  <c:v>34060</c:v>
                </c:pt>
                <c:pt idx="64">
                  <c:v>34090</c:v>
                </c:pt>
                <c:pt idx="65">
                  <c:v>34121</c:v>
                </c:pt>
                <c:pt idx="66">
                  <c:v>34151</c:v>
                </c:pt>
                <c:pt idx="67">
                  <c:v>34182</c:v>
                </c:pt>
                <c:pt idx="68">
                  <c:v>34213</c:v>
                </c:pt>
                <c:pt idx="69">
                  <c:v>34243</c:v>
                </c:pt>
                <c:pt idx="70">
                  <c:v>34274</c:v>
                </c:pt>
                <c:pt idx="71">
                  <c:v>34304</c:v>
                </c:pt>
                <c:pt idx="72">
                  <c:v>34335</c:v>
                </c:pt>
                <c:pt idx="73">
                  <c:v>34366</c:v>
                </c:pt>
                <c:pt idx="74">
                  <c:v>34394</c:v>
                </c:pt>
                <c:pt idx="75">
                  <c:v>34425</c:v>
                </c:pt>
                <c:pt idx="76">
                  <c:v>34455</c:v>
                </c:pt>
                <c:pt idx="77">
                  <c:v>34486</c:v>
                </c:pt>
                <c:pt idx="78">
                  <c:v>34516</c:v>
                </c:pt>
                <c:pt idx="79">
                  <c:v>34547</c:v>
                </c:pt>
                <c:pt idx="80">
                  <c:v>34578</c:v>
                </c:pt>
                <c:pt idx="81">
                  <c:v>34608</c:v>
                </c:pt>
                <c:pt idx="82">
                  <c:v>34639</c:v>
                </c:pt>
                <c:pt idx="83">
                  <c:v>34669</c:v>
                </c:pt>
                <c:pt idx="84">
                  <c:v>34700</c:v>
                </c:pt>
                <c:pt idx="85">
                  <c:v>34731</c:v>
                </c:pt>
                <c:pt idx="86">
                  <c:v>34759</c:v>
                </c:pt>
                <c:pt idx="87">
                  <c:v>34790</c:v>
                </c:pt>
                <c:pt idx="88">
                  <c:v>34820</c:v>
                </c:pt>
                <c:pt idx="89">
                  <c:v>34851</c:v>
                </c:pt>
                <c:pt idx="90">
                  <c:v>34881</c:v>
                </c:pt>
                <c:pt idx="91">
                  <c:v>34912</c:v>
                </c:pt>
                <c:pt idx="92">
                  <c:v>34943</c:v>
                </c:pt>
                <c:pt idx="93">
                  <c:v>34973</c:v>
                </c:pt>
                <c:pt idx="94">
                  <c:v>35004</c:v>
                </c:pt>
                <c:pt idx="95">
                  <c:v>35034</c:v>
                </c:pt>
                <c:pt idx="96">
                  <c:v>35065</c:v>
                </c:pt>
                <c:pt idx="97">
                  <c:v>35096</c:v>
                </c:pt>
                <c:pt idx="98">
                  <c:v>35125</c:v>
                </c:pt>
                <c:pt idx="99">
                  <c:v>35156</c:v>
                </c:pt>
                <c:pt idx="100">
                  <c:v>35186</c:v>
                </c:pt>
                <c:pt idx="101">
                  <c:v>35217</c:v>
                </c:pt>
                <c:pt idx="102">
                  <c:v>35247</c:v>
                </c:pt>
                <c:pt idx="103">
                  <c:v>35278</c:v>
                </c:pt>
                <c:pt idx="104">
                  <c:v>35309</c:v>
                </c:pt>
                <c:pt idx="105">
                  <c:v>35339</c:v>
                </c:pt>
                <c:pt idx="106">
                  <c:v>35370</c:v>
                </c:pt>
                <c:pt idx="107">
                  <c:v>35400</c:v>
                </c:pt>
                <c:pt idx="108">
                  <c:v>35431</c:v>
                </c:pt>
                <c:pt idx="109">
                  <c:v>35462</c:v>
                </c:pt>
                <c:pt idx="110">
                  <c:v>35490</c:v>
                </c:pt>
                <c:pt idx="111">
                  <c:v>35521</c:v>
                </c:pt>
                <c:pt idx="112">
                  <c:v>35551</c:v>
                </c:pt>
                <c:pt idx="113">
                  <c:v>35582</c:v>
                </c:pt>
                <c:pt idx="114">
                  <c:v>35612</c:v>
                </c:pt>
                <c:pt idx="115">
                  <c:v>35643</c:v>
                </c:pt>
                <c:pt idx="116">
                  <c:v>35674</c:v>
                </c:pt>
                <c:pt idx="117">
                  <c:v>35704</c:v>
                </c:pt>
                <c:pt idx="118">
                  <c:v>35735</c:v>
                </c:pt>
                <c:pt idx="119">
                  <c:v>35765</c:v>
                </c:pt>
                <c:pt idx="120">
                  <c:v>35796</c:v>
                </c:pt>
                <c:pt idx="121">
                  <c:v>35827</c:v>
                </c:pt>
                <c:pt idx="122">
                  <c:v>35855</c:v>
                </c:pt>
                <c:pt idx="123">
                  <c:v>35886</c:v>
                </c:pt>
                <c:pt idx="124">
                  <c:v>35916</c:v>
                </c:pt>
                <c:pt idx="125">
                  <c:v>35947</c:v>
                </c:pt>
                <c:pt idx="126">
                  <c:v>35977</c:v>
                </c:pt>
                <c:pt idx="127">
                  <c:v>36008</c:v>
                </c:pt>
                <c:pt idx="128">
                  <c:v>36039</c:v>
                </c:pt>
                <c:pt idx="129">
                  <c:v>36069</c:v>
                </c:pt>
                <c:pt idx="130">
                  <c:v>36100</c:v>
                </c:pt>
                <c:pt idx="131">
                  <c:v>36130</c:v>
                </c:pt>
                <c:pt idx="132">
                  <c:v>36161</c:v>
                </c:pt>
                <c:pt idx="133">
                  <c:v>36192</c:v>
                </c:pt>
                <c:pt idx="134">
                  <c:v>36220</c:v>
                </c:pt>
                <c:pt idx="135">
                  <c:v>36251</c:v>
                </c:pt>
                <c:pt idx="136">
                  <c:v>36281</c:v>
                </c:pt>
                <c:pt idx="137">
                  <c:v>36312</c:v>
                </c:pt>
                <c:pt idx="138">
                  <c:v>36342</c:v>
                </c:pt>
                <c:pt idx="139">
                  <c:v>36373</c:v>
                </c:pt>
                <c:pt idx="140">
                  <c:v>36404</c:v>
                </c:pt>
                <c:pt idx="141">
                  <c:v>36434</c:v>
                </c:pt>
                <c:pt idx="142">
                  <c:v>36465</c:v>
                </c:pt>
                <c:pt idx="143">
                  <c:v>36495</c:v>
                </c:pt>
                <c:pt idx="144">
                  <c:v>36526</c:v>
                </c:pt>
                <c:pt idx="145">
                  <c:v>36557</c:v>
                </c:pt>
                <c:pt idx="146">
                  <c:v>36586</c:v>
                </c:pt>
                <c:pt idx="147">
                  <c:v>36617</c:v>
                </c:pt>
                <c:pt idx="148">
                  <c:v>36647</c:v>
                </c:pt>
                <c:pt idx="149">
                  <c:v>36678</c:v>
                </c:pt>
                <c:pt idx="150">
                  <c:v>36708</c:v>
                </c:pt>
                <c:pt idx="151">
                  <c:v>36739</c:v>
                </c:pt>
                <c:pt idx="152">
                  <c:v>36770</c:v>
                </c:pt>
                <c:pt idx="153">
                  <c:v>36800</c:v>
                </c:pt>
                <c:pt idx="154">
                  <c:v>36831</c:v>
                </c:pt>
                <c:pt idx="155">
                  <c:v>36861</c:v>
                </c:pt>
                <c:pt idx="156">
                  <c:v>36892</c:v>
                </c:pt>
                <c:pt idx="157">
                  <c:v>36923</c:v>
                </c:pt>
                <c:pt idx="158">
                  <c:v>36951</c:v>
                </c:pt>
                <c:pt idx="159">
                  <c:v>36982</c:v>
                </c:pt>
                <c:pt idx="160">
                  <c:v>37012</c:v>
                </c:pt>
                <c:pt idx="161">
                  <c:v>37043</c:v>
                </c:pt>
                <c:pt idx="162">
                  <c:v>37073</c:v>
                </c:pt>
                <c:pt idx="163">
                  <c:v>37104</c:v>
                </c:pt>
                <c:pt idx="164">
                  <c:v>37135</c:v>
                </c:pt>
                <c:pt idx="165">
                  <c:v>37165</c:v>
                </c:pt>
                <c:pt idx="166">
                  <c:v>37196</c:v>
                </c:pt>
                <c:pt idx="167">
                  <c:v>37226</c:v>
                </c:pt>
                <c:pt idx="168">
                  <c:v>37257</c:v>
                </c:pt>
                <c:pt idx="169">
                  <c:v>37288</c:v>
                </c:pt>
                <c:pt idx="170">
                  <c:v>37316</c:v>
                </c:pt>
                <c:pt idx="171">
                  <c:v>37347</c:v>
                </c:pt>
                <c:pt idx="172">
                  <c:v>37377</c:v>
                </c:pt>
                <c:pt idx="173">
                  <c:v>37408</c:v>
                </c:pt>
                <c:pt idx="174">
                  <c:v>37438</c:v>
                </c:pt>
                <c:pt idx="175">
                  <c:v>37469</c:v>
                </c:pt>
                <c:pt idx="176">
                  <c:v>37500</c:v>
                </c:pt>
                <c:pt idx="177">
                  <c:v>37530</c:v>
                </c:pt>
                <c:pt idx="178">
                  <c:v>37561</c:v>
                </c:pt>
                <c:pt idx="179">
                  <c:v>37591</c:v>
                </c:pt>
                <c:pt idx="180">
                  <c:v>37622</c:v>
                </c:pt>
                <c:pt idx="181">
                  <c:v>37653</c:v>
                </c:pt>
                <c:pt idx="182">
                  <c:v>37681</c:v>
                </c:pt>
                <c:pt idx="183">
                  <c:v>37712</c:v>
                </c:pt>
                <c:pt idx="184">
                  <c:v>37742</c:v>
                </c:pt>
                <c:pt idx="185">
                  <c:v>37773</c:v>
                </c:pt>
                <c:pt idx="186">
                  <c:v>37803</c:v>
                </c:pt>
                <c:pt idx="187">
                  <c:v>37834</c:v>
                </c:pt>
                <c:pt idx="188">
                  <c:v>37865</c:v>
                </c:pt>
                <c:pt idx="189">
                  <c:v>37895</c:v>
                </c:pt>
                <c:pt idx="190">
                  <c:v>37926</c:v>
                </c:pt>
                <c:pt idx="191">
                  <c:v>37956</c:v>
                </c:pt>
                <c:pt idx="192">
                  <c:v>37987</c:v>
                </c:pt>
                <c:pt idx="193">
                  <c:v>38018</c:v>
                </c:pt>
                <c:pt idx="194">
                  <c:v>38047</c:v>
                </c:pt>
                <c:pt idx="195">
                  <c:v>38078</c:v>
                </c:pt>
                <c:pt idx="196">
                  <c:v>38108</c:v>
                </c:pt>
                <c:pt idx="197">
                  <c:v>38139</c:v>
                </c:pt>
                <c:pt idx="198">
                  <c:v>38169</c:v>
                </c:pt>
                <c:pt idx="199">
                  <c:v>38200</c:v>
                </c:pt>
                <c:pt idx="200">
                  <c:v>38231</c:v>
                </c:pt>
                <c:pt idx="201">
                  <c:v>38261</c:v>
                </c:pt>
                <c:pt idx="202">
                  <c:v>38292</c:v>
                </c:pt>
                <c:pt idx="203">
                  <c:v>38322</c:v>
                </c:pt>
                <c:pt idx="204">
                  <c:v>38353</c:v>
                </c:pt>
                <c:pt idx="205">
                  <c:v>38384</c:v>
                </c:pt>
                <c:pt idx="206">
                  <c:v>38412</c:v>
                </c:pt>
                <c:pt idx="207">
                  <c:v>38443</c:v>
                </c:pt>
                <c:pt idx="208">
                  <c:v>38473</c:v>
                </c:pt>
                <c:pt idx="209">
                  <c:v>38504</c:v>
                </c:pt>
                <c:pt idx="210">
                  <c:v>38534</c:v>
                </c:pt>
                <c:pt idx="211">
                  <c:v>38565</c:v>
                </c:pt>
                <c:pt idx="212">
                  <c:v>38596</c:v>
                </c:pt>
                <c:pt idx="213">
                  <c:v>38626</c:v>
                </c:pt>
                <c:pt idx="214">
                  <c:v>38657</c:v>
                </c:pt>
                <c:pt idx="215">
                  <c:v>38687</c:v>
                </c:pt>
                <c:pt idx="216">
                  <c:v>38718</c:v>
                </c:pt>
                <c:pt idx="217">
                  <c:v>38749</c:v>
                </c:pt>
                <c:pt idx="218">
                  <c:v>38777</c:v>
                </c:pt>
                <c:pt idx="219">
                  <c:v>38808</c:v>
                </c:pt>
                <c:pt idx="220">
                  <c:v>38838</c:v>
                </c:pt>
                <c:pt idx="221">
                  <c:v>38869</c:v>
                </c:pt>
                <c:pt idx="222">
                  <c:v>38899</c:v>
                </c:pt>
                <c:pt idx="223">
                  <c:v>38930</c:v>
                </c:pt>
                <c:pt idx="224">
                  <c:v>38961</c:v>
                </c:pt>
                <c:pt idx="225">
                  <c:v>38991</c:v>
                </c:pt>
                <c:pt idx="226">
                  <c:v>39022</c:v>
                </c:pt>
                <c:pt idx="227">
                  <c:v>39052</c:v>
                </c:pt>
                <c:pt idx="228">
                  <c:v>39083</c:v>
                </c:pt>
                <c:pt idx="229">
                  <c:v>39114</c:v>
                </c:pt>
                <c:pt idx="230">
                  <c:v>39142</c:v>
                </c:pt>
                <c:pt idx="231">
                  <c:v>39173</c:v>
                </c:pt>
                <c:pt idx="232">
                  <c:v>39203</c:v>
                </c:pt>
                <c:pt idx="233">
                  <c:v>39234</c:v>
                </c:pt>
                <c:pt idx="234">
                  <c:v>39264</c:v>
                </c:pt>
                <c:pt idx="235">
                  <c:v>39295</c:v>
                </c:pt>
                <c:pt idx="236">
                  <c:v>39326</c:v>
                </c:pt>
                <c:pt idx="237">
                  <c:v>39356</c:v>
                </c:pt>
                <c:pt idx="238">
                  <c:v>39387</c:v>
                </c:pt>
                <c:pt idx="239">
                  <c:v>39417</c:v>
                </c:pt>
                <c:pt idx="240">
                  <c:v>39448</c:v>
                </c:pt>
                <c:pt idx="241">
                  <c:v>39479</c:v>
                </c:pt>
                <c:pt idx="242">
                  <c:v>39508</c:v>
                </c:pt>
                <c:pt idx="243">
                  <c:v>39539</c:v>
                </c:pt>
                <c:pt idx="244">
                  <c:v>39569</c:v>
                </c:pt>
                <c:pt idx="245">
                  <c:v>39600</c:v>
                </c:pt>
                <c:pt idx="246">
                  <c:v>39630</c:v>
                </c:pt>
                <c:pt idx="247">
                  <c:v>39661</c:v>
                </c:pt>
                <c:pt idx="248">
                  <c:v>39692</c:v>
                </c:pt>
                <c:pt idx="249">
                  <c:v>39722</c:v>
                </c:pt>
                <c:pt idx="250">
                  <c:v>39753</c:v>
                </c:pt>
                <c:pt idx="251">
                  <c:v>39783</c:v>
                </c:pt>
                <c:pt idx="252">
                  <c:v>39814</c:v>
                </c:pt>
                <c:pt idx="253">
                  <c:v>39845</c:v>
                </c:pt>
                <c:pt idx="254">
                  <c:v>39873</c:v>
                </c:pt>
                <c:pt idx="255">
                  <c:v>39904</c:v>
                </c:pt>
                <c:pt idx="256">
                  <c:v>39934</c:v>
                </c:pt>
                <c:pt idx="257">
                  <c:v>39965</c:v>
                </c:pt>
                <c:pt idx="258">
                  <c:v>39995</c:v>
                </c:pt>
                <c:pt idx="259">
                  <c:v>40026</c:v>
                </c:pt>
                <c:pt idx="260">
                  <c:v>40057</c:v>
                </c:pt>
                <c:pt idx="261">
                  <c:v>40087</c:v>
                </c:pt>
                <c:pt idx="262">
                  <c:v>40118</c:v>
                </c:pt>
                <c:pt idx="263">
                  <c:v>40148</c:v>
                </c:pt>
                <c:pt idx="264">
                  <c:v>40179</c:v>
                </c:pt>
                <c:pt idx="265">
                  <c:v>40210</c:v>
                </c:pt>
                <c:pt idx="266">
                  <c:v>40238</c:v>
                </c:pt>
                <c:pt idx="267">
                  <c:v>40269</c:v>
                </c:pt>
                <c:pt idx="268">
                  <c:v>40299</c:v>
                </c:pt>
                <c:pt idx="269">
                  <c:v>40330</c:v>
                </c:pt>
                <c:pt idx="270">
                  <c:v>40360</c:v>
                </c:pt>
                <c:pt idx="271">
                  <c:v>40391</c:v>
                </c:pt>
                <c:pt idx="272">
                  <c:v>40422</c:v>
                </c:pt>
                <c:pt idx="273">
                  <c:v>40452</c:v>
                </c:pt>
                <c:pt idx="274">
                  <c:v>40483</c:v>
                </c:pt>
                <c:pt idx="275">
                  <c:v>40513</c:v>
                </c:pt>
                <c:pt idx="276">
                  <c:v>40544</c:v>
                </c:pt>
                <c:pt idx="277">
                  <c:v>40575</c:v>
                </c:pt>
                <c:pt idx="278">
                  <c:v>40603</c:v>
                </c:pt>
                <c:pt idx="279">
                  <c:v>40634</c:v>
                </c:pt>
                <c:pt idx="280">
                  <c:v>40664</c:v>
                </c:pt>
                <c:pt idx="281">
                  <c:v>40695</c:v>
                </c:pt>
                <c:pt idx="282">
                  <c:v>40725</c:v>
                </c:pt>
                <c:pt idx="283">
                  <c:v>40756</c:v>
                </c:pt>
                <c:pt idx="284">
                  <c:v>40787</c:v>
                </c:pt>
                <c:pt idx="285">
                  <c:v>40817</c:v>
                </c:pt>
                <c:pt idx="286">
                  <c:v>40848</c:v>
                </c:pt>
                <c:pt idx="287">
                  <c:v>40878</c:v>
                </c:pt>
                <c:pt idx="288">
                  <c:v>40909</c:v>
                </c:pt>
                <c:pt idx="289">
                  <c:v>40940</c:v>
                </c:pt>
                <c:pt idx="290">
                  <c:v>40969</c:v>
                </c:pt>
                <c:pt idx="291">
                  <c:v>41000</c:v>
                </c:pt>
                <c:pt idx="292">
                  <c:v>41030</c:v>
                </c:pt>
                <c:pt idx="293">
                  <c:v>41061</c:v>
                </c:pt>
                <c:pt idx="294">
                  <c:v>41091</c:v>
                </c:pt>
                <c:pt idx="295">
                  <c:v>41122</c:v>
                </c:pt>
                <c:pt idx="296">
                  <c:v>41153</c:v>
                </c:pt>
                <c:pt idx="297">
                  <c:v>41183</c:v>
                </c:pt>
                <c:pt idx="298">
                  <c:v>41214</c:v>
                </c:pt>
                <c:pt idx="299">
                  <c:v>41244</c:v>
                </c:pt>
                <c:pt idx="300">
                  <c:v>41275</c:v>
                </c:pt>
                <c:pt idx="301">
                  <c:v>41306</c:v>
                </c:pt>
                <c:pt idx="302">
                  <c:v>41334</c:v>
                </c:pt>
                <c:pt idx="303">
                  <c:v>41365</c:v>
                </c:pt>
                <c:pt idx="304">
                  <c:v>41395</c:v>
                </c:pt>
                <c:pt idx="305">
                  <c:v>41426</c:v>
                </c:pt>
                <c:pt idx="306">
                  <c:v>41456</c:v>
                </c:pt>
                <c:pt idx="307">
                  <c:v>41487</c:v>
                </c:pt>
                <c:pt idx="308">
                  <c:v>41518</c:v>
                </c:pt>
                <c:pt idx="309">
                  <c:v>41548</c:v>
                </c:pt>
                <c:pt idx="310">
                  <c:v>41579</c:v>
                </c:pt>
                <c:pt idx="311">
                  <c:v>41609</c:v>
                </c:pt>
                <c:pt idx="312">
                  <c:v>41640</c:v>
                </c:pt>
                <c:pt idx="313">
                  <c:v>41671</c:v>
                </c:pt>
                <c:pt idx="314">
                  <c:v>41699</c:v>
                </c:pt>
                <c:pt idx="315">
                  <c:v>41730</c:v>
                </c:pt>
                <c:pt idx="316">
                  <c:v>41760</c:v>
                </c:pt>
                <c:pt idx="317">
                  <c:v>41791</c:v>
                </c:pt>
                <c:pt idx="318">
                  <c:v>41821</c:v>
                </c:pt>
                <c:pt idx="319">
                  <c:v>41852</c:v>
                </c:pt>
                <c:pt idx="320">
                  <c:v>41883</c:v>
                </c:pt>
                <c:pt idx="321">
                  <c:v>41913</c:v>
                </c:pt>
                <c:pt idx="322">
                  <c:v>41944</c:v>
                </c:pt>
                <c:pt idx="323">
                  <c:v>41974</c:v>
                </c:pt>
                <c:pt idx="324">
                  <c:v>42005</c:v>
                </c:pt>
                <c:pt idx="325">
                  <c:v>42036</c:v>
                </c:pt>
              </c:numCache>
            </c:numRef>
          </c:cat>
          <c:val>
            <c:numRef>
              <c:f>'23828'!$F$20:$F$345</c:f>
              <c:numCache>
                <c:formatCode>General</c:formatCode>
                <c:ptCount val="326"/>
                <c:pt idx="0">
                  <c:v>57.288000000000011</c:v>
                </c:pt>
                <c:pt idx="1">
                  <c:v>62.43</c:v>
                </c:pt>
                <c:pt idx="2">
                  <c:v>69.522000000000006</c:v>
                </c:pt>
                <c:pt idx="3">
                  <c:v>79.688999999999979</c:v>
                </c:pt>
                <c:pt idx="4">
                  <c:v>80.301000000000002</c:v>
                </c:pt>
                <c:pt idx="5">
                  <c:v>80.170999999999978</c:v>
                </c:pt>
                <c:pt idx="6">
                  <c:v>80.927000000000007</c:v>
                </c:pt>
                <c:pt idx="7">
                  <c:v>79.022000000000006</c:v>
                </c:pt>
                <c:pt idx="8">
                  <c:v>86.385999999999981</c:v>
                </c:pt>
                <c:pt idx="9">
                  <c:v>87.775000000000006</c:v>
                </c:pt>
                <c:pt idx="10">
                  <c:v>86.073999999999998</c:v>
                </c:pt>
                <c:pt idx="11">
                  <c:v>77.128999999999948</c:v>
                </c:pt>
                <c:pt idx="12">
                  <c:v>62.5</c:v>
                </c:pt>
                <c:pt idx="13">
                  <c:v>64.126999999999981</c:v>
                </c:pt>
                <c:pt idx="14">
                  <c:v>60.236000000000011</c:v>
                </c:pt>
                <c:pt idx="15">
                  <c:v>60.222000000000023</c:v>
                </c:pt>
                <c:pt idx="16">
                  <c:v>59.582000000000001</c:v>
                </c:pt>
                <c:pt idx="17">
                  <c:v>61.479000000000013</c:v>
                </c:pt>
                <c:pt idx="18">
                  <c:v>63.774000000000001</c:v>
                </c:pt>
                <c:pt idx="19">
                  <c:v>65.585999999999999</c:v>
                </c:pt>
                <c:pt idx="20">
                  <c:v>65.144999999999996</c:v>
                </c:pt>
                <c:pt idx="21">
                  <c:v>66.072999999999979</c:v>
                </c:pt>
                <c:pt idx="22">
                  <c:v>64.510000000000005</c:v>
                </c:pt>
                <c:pt idx="23">
                  <c:v>64.278999999999982</c:v>
                </c:pt>
                <c:pt idx="24">
                  <c:v>60.035000000000011</c:v>
                </c:pt>
                <c:pt idx="25">
                  <c:v>59.494</c:v>
                </c:pt>
                <c:pt idx="26">
                  <c:v>62.817</c:v>
                </c:pt>
                <c:pt idx="27">
                  <c:v>63.454000000000001</c:v>
                </c:pt>
                <c:pt idx="28">
                  <c:v>63.599000000000011</c:v>
                </c:pt>
                <c:pt idx="29">
                  <c:v>62.55</c:v>
                </c:pt>
                <c:pt idx="30">
                  <c:v>56.294000000000011</c:v>
                </c:pt>
                <c:pt idx="31">
                  <c:v>54.827000000000012</c:v>
                </c:pt>
                <c:pt idx="32">
                  <c:v>59.317</c:v>
                </c:pt>
                <c:pt idx="33">
                  <c:v>60.305999999999997</c:v>
                </c:pt>
                <c:pt idx="34">
                  <c:v>61.314999999999998</c:v>
                </c:pt>
                <c:pt idx="35">
                  <c:v>60.412999999999997</c:v>
                </c:pt>
                <c:pt idx="36">
                  <c:v>61.988999999999997</c:v>
                </c:pt>
                <c:pt idx="37">
                  <c:v>63.545000000000002</c:v>
                </c:pt>
                <c:pt idx="38">
                  <c:v>62.274000000000001</c:v>
                </c:pt>
                <c:pt idx="39">
                  <c:v>62.146000000000001</c:v>
                </c:pt>
                <c:pt idx="40">
                  <c:v>62.451000000000001</c:v>
                </c:pt>
                <c:pt idx="41">
                  <c:v>64.877999999999986</c:v>
                </c:pt>
                <c:pt idx="42">
                  <c:v>68.600999999999999</c:v>
                </c:pt>
                <c:pt idx="43">
                  <c:v>70.956000000000003</c:v>
                </c:pt>
                <c:pt idx="44">
                  <c:v>66.849999999999994</c:v>
                </c:pt>
                <c:pt idx="45">
                  <c:v>66.468999999999994</c:v>
                </c:pt>
                <c:pt idx="46">
                  <c:v>66.849000000000004</c:v>
                </c:pt>
                <c:pt idx="47">
                  <c:v>71.137</c:v>
                </c:pt>
                <c:pt idx="48">
                  <c:v>78.495999999999995</c:v>
                </c:pt>
                <c:pt idx="49">
                  <c:v>77.838999999999999</c:v>
                </c:pt>
                <c:pt idx="50">
                  <c:v>78.688999999999979</c:v>
                </c:pt>
                <c:pt idx="51">
                  <c:v>73.992999999999995</c:v>
                </c:pt>
                <c:pt idx="52">
                  <c:v>69.861999999999995</c:v>
                </c:pt>
                <c:pt idx="53">
                  <c:v>65.792000000000002</c:v>
                </c:pt>
                <c:pt idx="54">
                  <c:v>65.802999999999983</c:v>
                </c:pt>
                <c:pt idx="55">
                  <c:v>65.542000000000002</c:v>
                </c:pt>
                <c:pt idx="56">
                  <c:v>67.665999999999983</c:v>
                </c:pt>
                <c:pt idx="57">
                  <c:v>69.183999999999983</c:v>
                </c:pt>
                <c:pt idx="58">
                  <c:v>68.593000000000004</c:v>
                </c:pt>
                <c:pt idx="59">
                  <c:v>65.967000000000013</c:v>
                </c:pt>
                <c:pt idx="60">
                  <c:v>59.769000000000013</c:v>
                </c:pt>
                <c:pt idx="61">
                  <c:v>58.159000000000013</c:v>
                </c:pt>
                <c:pt idx="62">
                  <c:v>58.01</c:v>
                </c:pt>
                <c:pt idx="63">
                  <c:v>58.97</c:v>
                </c:pt>
                <c:pt idx="64">
                  <c:v>65.028999999999982</c:v>
                </c:pt>
                <c:pt idx="65">
                  <c:v>67.236000000000004</c:v>
                </c:pt>
                <c:pt idx="66">
                  <c:v>73.116</c:v>
                </c:pt>
                <c:pt idx="67">
                  <c:v>71.203000000000003</c:v>
                </c:pt>
                <c:pt idx="68">
                  <c:v>68.245000000000005</c:v>
                </c:pt>
                <c:pt idx="69">
                  <c:v>67.2</c:v>
                </c:pt>
                <c:pt idx="70">
                  <c:v>69.617999999999995</c:v>
                </c:pt>
                <c:pt idx="71">
                  <c:v>71.075999999999979</c:v>
                </c:pt>
                <c:pt idx="72">
                  <c:v>69.647000000000006</c:v>
                </c:pt>
                <c:pt idx="73">
                  <c:v>72.964000000000027</c:v>
                </c:pt>
                <c:pt idx="74">
                  <c:v>73.644999999999996</c:v>
                </c:pt>
                <c:pt idx="75">
                  <c:v>107.446</c:v>
                </c:pt>
                <c:pt idx="76">
                  <c:v>117.807</c:v>
                </c:pt>
                <c:pt idx="77">
                  <c:v>115.839</c:v>
                </c:pt>
                <c:pt idx="78">
                  <c:v>109.34699999999999</c:v>
                </c:pt>
                <c:pt idx="79">
                  <c:v>108.04600000000001</c:v>
                </c:pt>
                <c:pt idx="80">
                  <c:v>111.133</c:v>
                </c:pt>
                <c:pt idx="81">
                  <c:v>116.27</c:v>
                </c:pt>
                <c:pt idx="82">
                  <c:v>119.727</c:v>
                </c:pt>
                <c:pt idx="83">
                  <c:v>125.489</c:v>
                </c:pt>
                <c:pt idx="84">
                  <c:v>130.59899999999999</c:v>
                </c:pt>
                <c:pt idx="85">
                  <c:v>130.02800000000011</c:v>
                </c:pt>
                <c:pt idx="86">
                  <c:v>127.667</c:v>
                </c:pt>
                <c:pt idx="87">
                  <c:v>94.319000000000003</c:v>
                </c:pt>
                <c:pt idx="88">
                  <c:v>82.394999999999996</c:v>
                </c:pt>
                <c:pt idx="89">
                  <c:v>84.370999999999981</c:v>
                </c:pt>
                <c:pt idx="90">
                  <c:v>86.513000000000005</c:v>
                </c:pt>
                <c:pt idx="91">
                  <c:v>89.854999999999976</c:v>
                </c:pt>
                <c:pt idx="92">
                  <c:v>91.266000000000005</c:v>
                </c:pt>
                <c:pt idx="93">
                  <c:v>88.28</c:v>
                </c:pt>
                <c:pt idx="94">
                  <c:v>83.827999999999975</c:v>
                </c:pt>
                <c:pt idx="95">
                  <c:v>78.918000000000006</c:v>
                </c:pt>
                <c:pt idx="96">
                  <c:v>80.537000000000006</c:v>
                </c:pt>
                <c:pt idx="97">
                  <c:v>77.397000000000006</c:v>
                </c:pt>
                <c:pt idx="98">
                  <c:v>78.84</c:v>
                </c:pt>
                <c:pt idx="99">
                  <c:v>79.637</c:v>
                </c:pt>
                <c:pt idx="100">
                  <c:v>82.320999999999998</c:v>
                </c:pt>
                <c:pt idx="101">
                  <c:v>82.429000000000002</c:v>
                </c:pt>
                <c:pt idx="102">
                  <c:v>79.739000000000004</c:v>
                </c:pt>
                <c:pt idx="103">
                  <c:v>81.211000000000027</c:v>
                </c:pt>
                <c:pt idx="104">
                  <c:v>78.739999999999995</c:v>
                </c:pt>
                <c:pt idx="105">
                  <c:v>78.61</c:v>
                </c:pt>
                <c:pt idx="106">
                  <c:v>78.412999999999997</c:v>
                </c:pt>
                <c:pt idx="107">
                  <c:v>76.467000000000013</c:v>
                </c:pt>
                <c:pt idx="108">
                  <c:v>72.757000000000005</c:v>
                </c:pt>
                <c:pt idx="109">
                  <c:v>76.028999999999982</c:v>
                </c:pt>
                <c:pt idx="110">
                  <c:v>77.165999999999983</c:v>
                </c:pt>
                <c:pt idx="111">
                  <c:v>78.546000000000006</c:v>
                </c:pt>
                <c:pt idx="112">
                  <c:v>77.581000000000003</c:v>
                </c:pt>
                <c:pt idx="113">
                  <c:v>77.918999999999997</c:v>
                </c:pt>
                <c:pt idx="114">
                  <c:v>84.468999999999994</c:v>
                </c:pt>
                <c:pt idx="115">
                  <c:v>86.367999999999995</c:v>
                </c:pt>
                <c:pt idx="116">
                  <c:v>88.555999999999983</c:v>
                </c:pt>
                <c:pt idx="117">
                  <c:v>92.418000000000006</c:v>
                </c:pt>
                <c:pt idx="118">
                  <c:v>94.624999999999986</c:v>
                </c:pt>
                <c:pt idx="119">
                  <c:v>99.205000000000013</c:v>
                </c:pt>
                <c:pt idx="120">
                  <c:v>101.596</c:v>
                </c:pt>
                <c:pt idx="121">
                  <c:v>99.402000000000001</c:v>
                </c:pt>
                <c:pt idx="122">
                  <c:v>96.284999999999997</c:v>
                </c:pt>
                <c:pt idx="123">
                  <c:v>91.912000000000006</c:v>
                </c:pt>
                <c:pt idx="124">
                  <c:v>90.090999999999994</c:v>
                </c:pt>
                <c:pt idx="125">
                  <c:v>88.184999999999974</c:v>
                </c:pt>
                <c:pt idx="126">
                  <c:v>84.789000000000001</c:v>
                </c:pt>
                <c:pt idx="127">
                  <c:v>81.323999999999998</c:v>
                </c:pt>
                <c:pt idx="128">
                  <c:v>80.227000000000004</c:v>
                </c:pt>
                <c:pt idx="129">
                  <c:v>74.518000000000001</c:v>
                </c:pt>
                <c:pt idx="130">
                  <c:v>70.989999999999995</c:v>
                </c:pt>
                <c:pt idx="131">
                  <c:v>68.45</c:v>
                </c:pt>
                <c:pt idx="132">
                  <c:v>64.715000000000003</c:v>
                </c:pt>
                <c:pt idx="133">
                  <c:v>61.906000000000013</c:v>
                </c:pt>
                <c:pt idx="134">
                  <c:v>61.662000000000013</c:v>
                </c:pt>
                <c:pt idx="135">
                  <c:v>61.344999999999999</c:v>
                </c:pt>
                <c:pt idx="136">
                  <c:v>61.132000000000012</c:v>
                </c:pt>
                <c:pt idx="137">
                  <c:v>64.147999999999996</c:v>
                </c:pt>
                <c:pt idx="138">
                  <c:v>64.446000000000026</c:v>
                </c:pt>
                <c:pt idx="139">
                  <c:v>64.885999999999981</c:v>
                </c:pt>
                <c:pt idx="140">
                  <c:v>63.323</c:v>
                </c:pt>
                <c:pt idx="141">
                  <c:v>63.278000000000013</c:v>
                </c:pt>
                <c:pt idx="142">
                  <c:v>62.804000000000002</c:v>
                </c:pt>
                <c:pt idx="143">
                  <c:v>66.962000000000003</c:v>
                </c:pt>
                <c:pt idx="144">
                  <c:v>67.209000000000003</c:v>
                </c:pt>
                <c:pt idx="145">
                  <c:v>68.192999999999998</c:v>
                </c:pt>
                <c:pt idx="146">
                  <c:v>66.519000000000005</c:v>
                </c:pt>
                <c:pt idx="147">
                  <c:v>62.439</c:v>
                </c:pt>
                <c:pt idx="148">
                  <c:v>61.4</c:v>
                </c:pt>
                <c:pt idx="149">
                  <c:v>57.499000000000002</c:v>
                </c:pt>
                <c:pt idx="150">
                  <c:v>55.662000000000013</c:v>
                </c:pt>
                <c:pt idx="151">
                  <c:v>52.778000000000013</c:v>
                </c:pt>
                <c:pt idx="152">
                  <c:v>48.579000000000001</c:v>
                </c:pt>
                <c:pt idx="153">
                  <c:v>44.31</c:v>
                </c:pt>
                <c:pt idx="154">
                  <c:v>43.906999999999996</c:v>
                </c:pt>
                <c:pt idx="155">
                  <c:v>39.347999999999999</c:v>
                </c:pt>
                <c:pt idx="156">
                  <c:v>36.096000000000011</c:v>
                </c:pt>
                <c:pt idx="157">
                  <c:v>33.641000000000012</c:v>
                </c:pt>
                <c:pt idx="158">
                  <c:v>37.411000000000001</c:v>
                </c:pt>
                <c:pt idx="159">
                  <c:v>47.856000000000002</c:v>
                </c:pt>
                <c:pt idx="160">
                  <c:v>51.936</c:v>
                </c:pt>
                <c:pt idx="161">
                  <c:v>55.548000000000002</c:v>
                </c:pt>
                <c:pt idx="162">
                  <c:v>55.48</c:v>
                </c:pt>
                <c:pt idx="163">
                  <c:v>56.499000000000002</c:v>
                </c:pt>
                <c:pt idx="164">
                  <c:v>61.003999999999998</c:v>
                </c:pt>
                <c:pt idx="165">
                  <c:v>65.687999999999974</c:v>
                </c:pt>
                <c:pt idx="166">
                  <c:v>66.799000000000007</c:v>
                </c:pt>
                <c:pt idx="167">
                  <c:v>67.929000000000002</c:v>
                </c:pt>
                <c:pt idx="168">
                  <c:v>72.534000000000006</c:v>
                </c:pt>
                <c:pt idx="169">
                  <c:v>72.453000000000003</c:v>
                </c:pt>
                <c:pt idx="170">
                  <c:v>64.899000000000001</c:v>
                </c:pt>
                <c:pt idx="171">
                  <c:v>52.86</c:v>
                </c:pt>
                <c:pt idx="172">
                  <c:v>46.199000000000012</c:v>
                </c:pt>
                <c:pt idx="173">
                  <c:v>42.704000000000001</c:v>
                </c:pt>
                <c:pt idx="174">
                  <c:v>41.189</c:v>
                </c:pt>
                <c:pt idx="175">
                  <c:v>40.160000000000011</c:v>
                </c:pt>
                <c:pt idx="176">
                  <c:v>36.923000000000002</c:v>
                </c:pt>
                <c:pt idx="177">
                  <c:v>33.482999999999997</c:v>
                </c:pt>
                <c:pt idx="178">
                  <c:v>31.53</c:v>
                </c:pt>
                <c:pt idx="179">
                  <c:v>29.513999999999999</c:v>
                </c:pt>
                <c:pt idx="180">
                  <c:v>26.15100000000001</c:v>
                </c:pt>
                <c:pt idx="181">
                  <c:v>26.65100000000001</c:v>
                </c:pt>
                <c:pt idx="182">
                  <c:v>29.11300000000001</c:v>
                </c:pt>
                <c:pt idx="183">
                  <c:v>29.19</c:v>
                </c:pt>
                <c:pt idx="184">
                  <c:v>30.673999999999999</c:v>
                </c:pt>
                <c:pt idx="185">
                  <c:v>29.75</c:v>
                </c:pt>
                <c:pt idx="186">
                  <c:v>27.67</c:v>
                </c:pt>
                <c:pt idx="187">
                  <c:v>25.206</c:v>
                </c:pt>
                <c:pt idx="188">
                  <c:v>23.254999999999999</c:v>
                </c:pt>
                <c:pt idx="189">
                  <c:v>20.768999999999981</c:v>
                </c:pt>
                <c:pt idx="190">
                  <c:v>19.16</c:v>
                </c:pt>
                <c:pt idx="191">
                  <c:v>18.274999999999999</c:v>
                </c:pt>
                <c:pt idx="192">
                  <c:v>16.266999999999989</c:v>
                </c:pt>
                <c:pt idx="193">
                  <c:v>14.436</c:v>
                </c:pt>
                <c:pt idx="194">
                  <c:v>11.913</c:v>
                </c:pt>
                <c:pt idx="195">
                  <c:v>10.064</c:v>
                </c:pt>
                <c:pt idx="196">
                  <c:v>8.5890000000000004</c:v>
                </c:pt>
                <c:pt idx="197">
                  <c:v>8.5660000000000007</c:v>
                </c:pt>
                <c:pt idx="198">
                  <c:v>9.2200000000000006</c:v>
                </c:pt>
                <c:pt idx="199">
                  <c:v>9.6890000000000001</c:v>
                </c:pt>
                <c:pt idx="200">
                  <c:v>8.5389999999999997</c:v>
                </c:pt>
                <c:pt idx="201">
                  <c:v>9.25</c:v>
                </c:pt>
                <c:pt idx="202">
                  <c:v>9.0660000000000007</c:v>
                </c:pt>
                <c:pt idx="203">
                  <c:v>8.67</c:v>
                </c:pt>
                <c:pt idx="204">
                  <c:v>9.2360000000000007</c:v>
                </c:pt>
                <c:pt idx="205">
                  <c:v>8.6950000000000003</c:v>
                </c:pt>
                <c:pt idx="206">
                  <c:v>7.9450000000000003</c:v>
                </c:pt>
                <c:pt idx="207">
                  <c:v>8.1770000000000014</c:v>
                </c:pt>
                <c:pt idx="208">
                  <c:v>8.7009999999999987</c:v>
                </c:pt>
                <c:pt idx="209">
                  <c:v>8.9540000000000006</c:v>
                </c:pt>
                <c:pt idx="210">
                  <c:v>7.8169999999999966</c:v>
                </c:pt>
                <c:pt idx="211">
                  <c:v>7.9139999999999997</c:v>
                </c:pt>
                <c:pt idx="212">
                  <c:v>7.9950000000000001</c:v>
                </c:pt>
                <c:pt idx="213">
                  <c:v>7.516</c:v>
                </c:pt>
                <c:pt idx="214">
                  <c:v>7.6119999999999957</c:v>
                </c:pt>
                <c:pt idx="215">
                  <c:v>7.72</c:v>
                </c:pt>
                <c:pt idx="216">
                  <c:v>7.9310000000000018</c:v>
                </c:pt>
                <c:pt idx="217">
                  <c:v>8.1479999999999961</c:v>
                </c:pt>
                <c:pt idx="218">
                  <c:v>8.1610000000000014</c:v>
                </c:pt>
                <c:pt idx="219">
                  <c:v>8.83</c:v>
                </c:pt>
                <c:pt idx="220">
                  <c:v>9.8640000000000008</c:v>
                </c:pt>
                <c:pt idx="221">
                  <c:v>10.119</c:v>
                </c:pt>
                <c:pt idx="222">
                  <c:v>11.693</c:v>
                </c:pt>
                <c:pt idx="223">
                  <c:v>10.262</c:v>
                </c:pt>
                <c:pt idx="224">
                  <c:v>10.547000000000001</c:v>
                </c:pt>
                <c:pt idx="225">
                  <c:v>9.9790000000000028</c:v>
                </c:pt>
                <c:pt idx="226">
                  <c:v>9.8580000000000005</c:v>
                </c:pt>
                <c:pt idx="227">
                  <c:v>9.6530000000000005</c:v>
                </c:pt>
                <c:pt idx="228">
                  <c:v>9.93</c:v>
                </c:pt>
                <c:pt idx="229">
                  <c:v>10.157999999999999</c:v>
                </c:pt>
                <c:pt idx="230">
                  <c:v>10.863</c:v>
                </c:pt>
                <c:pt idx="231">
                  <c:v>10.72</c:v>
                </c:pt>
                <c:pt idx="232">
                  <c:v>9.2279999999999962</c:v>
                </c:pt>
                <c:pt idx="233">
                  <c:v>8.5980000000000008</c:v>
                </c:pt>
                <c:pt idx="234">
                  <c:v>6.899</c:v>
                </c:pt>
                <c:pt idx="235">
                  <c:v>7.3949999999999951</c:v>
                </c:pt>
                <c:pt idx="236">
                  <c:v>7.1249999999999938</c:v>
                </c:pt>
                <c:pt idx="237">
                  <c:v>7.7</c:v>
                </c:pt>
                <c:pt idx="238">
                  <c:v>8.3990000000000027</c:v>
                </c:pt>
                <c:pt idx="239">
                  <c:v>8.3870000000000005</c:v>
                </c:pt>
                <c:pt idx="240">
                  <c:v>8.1710000000000012</c:v>
                </c:pt>
                <c:pt idx="241">
                  <c:v>9.104000000000001</c:v>
                </c:pt>
                <c:pt idx="242">
                  <c:v>9.1520000000000028</c:v>
                </c:pt>
                <c:pt idx="243">
                  <c:v>9.6610000000000014</c:v>
                </c:pt>
                <c:pt idx="244">
                  <c:v>10.741</c:v>
                </c:pt>
                <c:pt idx="245">
                  <c:v>10.609</c:v>
                </c:pt>
                <c:pt idx="246">
                  <c:v>12.065</c:v>
                </c:pt>
                <c:pt idx="247">
                  <c:v>11.766</c:v>
                </c:pt>
                <c:pt idx="248">
                  <c:v>11.125</c:v>
                </c:pt>
                <c:pt idx="249">
                  <c:v>11.986000000000001</c:v>
                </c:pt>
                <c:pt idx="250">
                  <c:v>10.76</c:v>
                </c:pt>
                <c:pt idx="251">
                  <c:v>10.064</c:v>
                </c:pt>
                <c:pt idx="252">
                  <c:v>9.5</c:v>
                </c:pt>
                <c:pt idx="253">
                  <c:v>7.7329999999999997</c:v>
                </c:pt>
                <c:pt idx="254">
                  <c:v>7.8860000000000001</c:v>
                </c:pt>
                <c:pt idx="255">
                  <c:v>6.125999999999995</c:v>
                </c:pt>
                <c:pt idx="256">
                  <c:v>5.2359999999999998</c:v>
                </c:pt>
                <c:pt idx="257">
                  <c:v>5.734</c:v>
                </c:pt>
                <c:pt idx="258">
                  <c:v>5.3929999999999954</c:v>
                </c:pt>
                <c:pt idx="259">
                  <c:v>5.335</c:v>
                </c:pt>
                <c:pt idx="260">
                  <c:v>5.2720000000000002</c:v>
                </c:pt>
                <c:pt idx="261">
                  <c:v>5.0759999999999996</c:v>
                </c:pt>
                <c:pt idx="262">
                  <c:v>5.5309999999999997</c:v>
                </c:pt>
                <c:pt idx="263">
                  <c:v>6.5259999999999954</c:v>
                </c:pt>
                <c:pt idx="264">
                  <c:v>8.1850000000000005</c:v>
                </c:pt>
                <c:pt idx="265">
                  <c:v>10.128</c:v>
                </c:pt>
                <c:pt idx="266">
                  <c:v>9.5610000000000035</c:v>
                </c:pt>
                <c:pt idx="267">
                  <c:v>10.194000000000001</c:v>
                </c:pt>
                <c:pt idx="268">
                  <c:v>9.1</c:v>
                </c:pt>
                <c:pt idx="269">
                  <c:v>8.3680000000000003</c:v>
                </c:pt>
                <c:pt idx="270">
                  <c:v>7.577</c:v>
                </c:pt>
                <c:pt idx="271">
                  <c:v>8.3350000000000026</c:v>
                </c:pt>
                <c:pt idx="272">
                  <c:v>9.2360000000000007</c:v>
                </c:pt>
                <c:pt idx="273">
                  <c:v>8.6189999999999998</c:v>
                </c:pt>
                <c:pt idx="274">
                  <c:v>7.2880000000000003</c:v>
                </c:pt>
                <c:pt idx="275">
                  <c:v>6.4009999999999998</c:v>
                </c:pt>
                <c:pt idx="276">
                  <c:v>4.9000000000000004</c:v>
                </c:pt>
                <c:pt idx="277">
                  <c:v>4.1569999999999956</c:v>
                </c:pt>
                <c:pt idx="278">
                  <c:v>3.9860000000000002</c:v>
                </c:pt>
                <c:pt idx="279">
                  <c:v>4.2649999999999952</c:v>
                </c:pt>
                <c:pt idx="280">
                  <c:v>7.173</c:v>
                </c:pt>
                <c:pt idx="281">
                  <c:v>6.2359999999999998</c:v>
                </c:pt>
                <c:pt idx="282">
                  <c:v>6.3109999999999946</c:v>
                </c:pt>
                <c:pt idx="283">
                  <c:v>6.6529999999999951</c:v>
                </c:pt>
                <c:pt idx="284">
                  <c:v>6.1539999999999946</c:v>
                </c:pt>
                <c:pt idx="285">
                  <c:v>7.6559999999999953</c:v>
                </c:pt>
                <c:pt idx="286">
                  <c:v>9.4850000000000048</c:v>
                </c:pt>
                <c:pt idx="287">
                  <c:v>10.448</c:v>
                </c:pt>
                <c:pt idx="288">
                  <c:v>10.613</c:v>
                </c:pt>
                <c:pt idx="289">
                  <c:v>10.433</c:v>
                </c:pt>
                <c:pt idx="290">
                  <c:v>10.428000000000001</c:v>
                </c:pt>
                <c:pt idx="291">
                  <c:v>11.138</c:v>
                </c:pt>
                <c:pt idx="292">
                  <c:v>8.2800000000000011</c:v>
                </c:pt>
                <c:pt idx="293">
                  <c:v>8.8690000000000069</c:v>
                </c:pt>
                <c:pt idx="294">
                  <c:v>9.0650000000000048</c:v>
                </c:pt>
                <c:pt idx="295">
                  <c:v>8.8830000000000027</c:v>
                </c:pt>
                <c:pt idx="296">
                  <c:v>9.1850000000000005</c:v>
                </c:pt>
                <c:pt idx="297">
                  <c:v>7.7990000000000004</c:v>
                </c:pt>
                <c:pt idx="298">
                  <c:v>6.37</c:v>
                </c:pt>
                <c:pt idx="299">
                  <c:v>6.1639999999999953</c:v>
                </c:pt>
                <c:pt idx="300">
                  <c:v>7.3079999999999954</c:v>
                </c:pt>
                <c:pt idx="301">
                  <c:v>7.0249999999999959</c:v>
                </c:pt>
                <c:pt idx="302">
                  <c:v>7.2910000000000004</c:v>
                </c:pt>
                <c:pt idx="303">
                  <c:v>6.1339999999999986</c:v>
                </c:pt>
                <c:pt idx="304">
                  <c:v>6.5149999999999952</c:v>
                </c:pt>
                <c:pt idx="305">
                  <c:v>8.2979999999999983</c:v>
                </c:pt>
                <c:pt idx="306">
                  <c:v>8.8840000000000003</c:v>
                </c:pt>
                <c:pt idx="307">
                  <c:v>8.168000000000001</c:v>
                </c:pt>
                <c:pt idx="308">
                  <c:v>7.8819999999999997</c:v>
                </c:pt>
                <c:pt idx="309">
                  <c:v>7.7119999999999997</c:v>
                </c:pt>
                <c:pt idx="310">
                  <c:v>7.3159999999999954</c:v>
                </c:pt>
                <c:pt idx="311">
                  <c:v>7.4</c:v>
                </c:pt>
                <c:pt idx="312">
                  <c:v>7.7510000000000003</c:v>
                </c:pt>
                <c:pt idx="313">
                  <c:v>7.8890000000000002</c:v>
                </c:pt>
                <c:pt idx="314">
                  <c:v>8.3860000000000028</c:v>
                </c:pt>
                <c:pt idx="315">
                  <c:v>9.3830000000000027</c:v>
                </c:pt>
                <c:pt idx="316">
                  <c:v>9.6560000000000006</c:v>
                </c:pt>
                <c:pt idx="317">
                  <c:v>9.1630000000000003</c:v>
                </c:pt>
                <c:pt idx="318">
                  <c:v>9.3190000000000008</c:v>
                </c:pt>
                <c:pt idx="319">
                  <c:v>9.5360000000000014</c:v>
                </c:pt>
                <c:pt idx="320">
                  <c:v>8.8560000000000105</c:v>
                </c:pt>
                <c:pt idx="321">
                  <c:v>8.9630000000000027</c:v>
                </c:pt>
                <c:pt idx="322">
                  <c:v>9.1510000000000016</c:v>
                </c:pt>
                <c:pt idx="323">
                  <c:v>8.17</c:v>
                </c:pt>
                <c:pt idx="324">
                  <c:v>7.2409999999999997</c:v>
                </c:pt>
                <c:pt idx="325">
                  <c:v>7.5469999999999997</c:v>
                </c:pt>
              </c:numCache>
            </c:numRef>
          </c:val>
          <c:smooth val="0"/>
        </c:ser>
        <c:ser>
          <c:idx val="1"/>
          <c:order val="1"/>
          <c:tx>
            <c:strRef>
              <c:f>'23828'!$G$19</c:f>
              <c:strCache>
                <c:ptCount val="1"/>
                <c:pt idx="0">
                  <c:v>M1 Growth Rate</c:v>
                </c:pt>
              </c:strCache>
            </c:strRef>
          </c:tx>
          <c:marker>
            <c:symbol val="none"/>
          </c:marker>
          <c:cat>
            <c:numRef>
              <c:f>'23828'!$E$20:$E$345</c:f>
              <c:numCache>
                <c:formatCode>mmm/yy</c:formatCode>
                <c:ptCount val="326"/>
                <c:pt idx="0">
                  <c:v>32143</c:v>
                </c:pt>
                <c:pt idx="1">
                  <c:v>32174</c:v>
                </c:pt>
                <c:pt idx="2">
                  <c:v>32203</c:v>
                </c:pt>
                <c:pt idx="3">
                  <c:v>32234</c:v>
                </c:pt>
                <c:pt idx="4">
                  <c:v>32264</c:v>
                </c:pt>
                <c:pt idx="5">
                  <c:v>32295</c:v>
                </c:pt>
                <c:pt idx="6">
                  <c:v>32325</c:v>
                </c:pt>
                <c:pt idx="7">
                  <c:v>32356</c:v>
                </c:pt>
                <c:pt idx="8">
                  <c:v>32387</c:v>
                </c:pt>
                <c:pt idx="9">
                  <c:v>32417</c:v>
                </c:pt>
                <c:pt idx="10">
                  <c:v>32448</c:v>
                </c:pt>
                <c:pt idx="11">
                  <c:v>32478</c:v>
                </c:pt>
                <c:pt idx="12">
                  <c:v>32509</c:v>
                </c:pt>
                <c:pt idx="13">
                  <c:v>32540</c:v>
                </c:pt>
                <c:pt idx="14">
                  <c:v>32568</c:v>
                </c:pt>
                <c:pt idx="15">
                  <c:v>32599</c:v>
                </c:pt>
                <c:pt idx="16">
                  <c:v>32629</c:v>
                </c:pt>
                <c:pt idx="17">
                  <c:v>32660</c:v>
                </c:pt>
                <c:pt idx="18">
                  <c:v>32690</c:v>
                </c:pt>
                <c:pt idx="19">
                  <c:v>32721</c:v>
                </c:pt>
                <c:pt idx="20">
                  <c:v>32752</c:v>
                </c:pt>
                <c:pt idx="21">
                  <c:v>32782</c:v>
                </c:pt>
                <c:pt idx="22">
                  <c:v>32813</c:v>
                </c:pt>
                <c:pt idx="23">
                  <c:v>32843</c:v>
                </c:pt>
                <c:pt idx="24">
                  <c:v>32874</c:v>
                </c:pt>
                <c:pt idx="25">
                  <c:v>32905</c:v>
                </c:pt>
                <c:pt idx="26">
                  <c:v>32933</c:v>
                </c:pt>
                <c:pt idx="27">
                  <c:v>32964</c:v>
                </c:pt>
                <c:pt idx="28">
                  <c:v>32994</c:v>
                </c:pt>
                <c:pt idx="29">
                  <c:v>33025</c:v>
                </c:pt>
                <c:pt idx="30">
                  <c:v>33055</c:v>
                </c:pt>
                <c:pt idx="31">
                  <c:v>33086</c:v>
                </c:pt>
                <c:pt idx="32">
                  <c:v>33117</c:v>
                </c:pt>
                <c:pt idx="33">
                  <c:v>33147</c:v>
                </c:pt>
                <c:pt idx="34">
                  <c:v>33178</c:v>
                </c:pt>
                <c:pt idx="35">
                  <c:v>33208</c:v>
                </c:pt>
                <c:pt idx="36">
                  <c:v>33239</c:v>
                </c:pt>
                <c:pt idx="37">
                  <c:v>33270</c:v>
                </c:pt>
                <c:pt idx="38">
                  <c:v>33298</c:v>
                </c:pt>
                <c:pt idx="39">
                  <c:v>33329</c:v>
                </c:pt>
                <c:pt idx="40">
                  <c:v>33359</c:v>
                </c:pt>
                <c:pt idx="41">
                  <c:v>33390</c:v>
                </c:pt>
                <c:pt idx="42">
                  <c:v>33420</c:v>
                </c:pt>
                <c:pt idx="43">
                  <c:v>33451</c:v>
                </c:pt>
                <c:pt idx="44">
                  <c:v>33482</c:v>
                </c:pt>
                <c:pt idx="45">
                  <c:v>33512</c:v>
                </c:pt>
                <c:pt idx="46">
                  <c:v>33543</c:v>
                </c:pt>
                <c:pt idx="47">
                  <c:v>33573</c:v>
                </c:pt>
                <c:pt idx="48">
                  <c:v>33604</c:v>
                </c:pt>
                <c:pt idx="49">
                  <c:v>33635</c:v>
                </c:pt>
                <c:pt idx="50">
                  <c:v>33664</c:v>
                </c:pt>
                <c:pt idx="51">
                  <c:v>33695</c:v>
                </c:pt>
                <c:pt idx="52">
                  <c:v>33725</c:v>
                </c:pt>
                <c:pt idx="53">
                  <c:v>33756</c:v>
                </c:pt>
                <c:pt idx="54">
                  <c:v>33786</c:v>
                </c:pt>
                <c:pt idx="55">
                  <c:v>33817</c:v>
                </c:pt>
                <c:pt idx="56">
                  <c:v>33848</c:v>
                </c:pt>
                <c:pt idx="57">
                  <c:v>33878</c:v>
                </c:pt>
                <c:pt idx="58">
                  <c:v>33909</c:v>
                </c:pt>
                <c:pt idx="59">
                  <c:v>33939</c:v>
                </c:pt>
                <c:pt idx="60">
                  <c:v>33970</c:v>
                </c:pt>
                <c:pt idx="61">
                  <c:v>34001</c:v>
                </c:pt>
                <c:pt idx="62">
                  <c:v>34029</c:v>
                </c:pt>
                <c:pt idx="63">
                  <c:v>34060</c:v>
                </c:pt>
                <c:pt idx="64">
                  <c:v>34090</c:v>
                </c:pt>
                <c:pt idx="65">
                  <c:v>34121</c:v>
                </c:pt>
                <c:pt idx="66">
                  <c:v>34151</c:v>
                </c:pt>
                <c:pt idx="67">
                  <c:v>34182</c:v>
                </c:pt>
                <c:pt idx="68">
                  <c:v>34213</c:v>
                </c:pt>
                <c:pt idx="69">
                  <c:v>34243</c:v>
                </c:pt>
                <c:pt idx="70">
                  <c:v>34274</c:v>
                </c:pt>
                <c:pt idx="71">
                  <c:v>34304</c:v>
                </c:pt>
                <c:pt idx="72">
                  <c:v>34335</c:v>
                </c:pt>
                <c:pt idx="73">
                  <c:v>34366</c:v>
                </c:pt>
                <c:pt idx="74">
                  <c:v>34394</c:v>
                </c:pt>
                <c:pt idx="75">
                  <c:v>34425</c:v>
                </c:pt>
                <c:pt idx="76">
                  <c:v>34455</c:v>
                </c:pt>
                <c:pt idx="77">
                  <c:v>34486</c:v>
                </c:pt>
                <c:pt idx="78">
                  <c:v>34516</c:v>
                </c:pt>
                <c:pt idx="79">
                  <c:v>34547</c:v>
                </c:pt>
                <c:pt idx="80">
                  <c:v>34578</c:v>
                </c:pt>
                <c:pt idx="81">
                  <c:v>34608</c:v>
                </c:pt>
                <c:pt idx="82">
                  <c:v>34639</c:v>
                </c:pt>
                <c:pt idx="83">
                  <c:v>34669</c:v>
                </c:pt>
                <c:pt idx="84">
                  <c:v>34700</c:v>
                </c:pt>
                <c:pt idx="85">
                  <c:v>34731</c:v>
                </c:pt>
                <c:pt idx="86">
                  <c:v>34759</c:v>
                </c:pt>
                <c:pt idx="87">
                  <c:v>34790</c:v>
                </c:pt>
                <c:pt idx="88">
                  <c:v>34820</c:v>
                </c:pt>
                <c:pt idx="89">
                  <c:v>34851</c:v>
                </c:pt>
                <c:pt idx="90">
                  <c:v>34881</c:v>
                </c:pt>
                <c:pt idx="91">
                  <c:v>34912</c:v>
                </c:pt>
                <c:pt idx="92">
                  <c:v>34943</c:v>
                </c:pt>
                <c:pt idx="93">
                  <c:v>34973</c:v>
                </c:pt>
                <c:pt idx="94">
                  <c:v>35004</c:v>
                </c:pt>
                <c:pt idx="95">
                  <c:v>35034</c:v>
                </c:pt>
                <c:pt idx="96">
                  <c:v>35065</c:v>
                </c:pt>
                <c:pt idx="97">
                  <c:v>35096</c:v>
                </c:pt>
                <c:pt idx="98">
                  <c:v>35125</c:v>
                </c:pt>
                <c:pt idx="99">
                  <c:v>35156</c:v>
                </c:pt>
                <c:pt idx="100">
                  <c:v>35186</c:v>
                </c:pt>
                <c:pt idx="101">
                  <c:v>35217</c:v>
                </c:pt>
                <c:pt idx="102">
                  <c:v>35247</c:v>
                </c:pt>
                <c:pt idx="103">
                  <c:v>35278</c:v>
                </c:pt>
                <c:pt idx="104">
                  <c:v>35309</c:v>
                </c:pt>
                <c:pt idx="105">
                  <c:v>35339</c:v>
                </c:pt>
                <c:pt idx="106">
                  <c:v>35370</c:v>
                </c:pt>
                <c:pt idx="107">
                  <c:v>35400</c:v>
                </c:pt>
                <c:pt idx="108">
                  <c:v>35431</c:v>
                </c:pt>
                <c:pt idx="109">
                  <c:v>35462</c:v>
                </c:pt>
                <c:pt idx="110">
                  <c:v>35490</c:v>
                </c:pt>
                <c:pt idx="111">
                  <c:v>35521</c:v>
                </c:pt>
                <c:pt idx="112">
                  <c:v>35551</c:v>
                </c:pt>
                <c:pt idx="113">
                  <c:v>35582</c:v>
                </c:pt>
                <c:pt idx="114">
                  <c:v>35612</c:v>
                </c:pt>
                <c:pt idx="115">
                  <c:v>35643</c:v>
                </c:pt>
                <c:pt idx="116">
                  <c:v>35674</c:v>
                </c:pt>
                <c:pt idx="117">
                  <c:v>35704</c:v>
                </c:pt>
                <c:pt idx="118">
                  <c:v>35735</c:v>
                </c:pt>
                <c:pt idx="119">
                  <c:v>35765</c:v>
                </c:pt>
                <c:pt idx="120">
                  <c:v>35796</c:v>
                </c:pt>
                <c:pt idx="121">
                  <c:v>35827</c:v>
                </c:pt>
                <c:pt idx="122">
                  <c:v>35855</c:v>
                </c:pt>
                <c:pt idx="123">
                  <c:v>35886</c:v>
                </c:pt>
                <c:pt idx="124">
                  <c:v>35916</c:v>
                </c:pt>
                <c:pt idx="125">
                  <c:v>35947</c:v>
                </c:pt>
                <c:pt idx="126">
                  <c:v>35977</c:v>
                </c:pt>
                <c:pt idx="127">
                  <c:v>36008</c:v>
                </c:pt>
                <c:pt idx="128">
                  <c:v>36039</c:v>
                </c:pt>
                <c:pt idx="129">
                  <c:v>36069</c:v>
                </c:pt>
                <c:pt idx="130">
                  <c:v>36100</c:v>
                </c:pt>
                <c:pt idx="131">
                  <c:v>36130</c:v>
                </c:pt>
                <c:pt idx="132">
                  <c:v>36161</c:v>
                </c:pt>
                <c:pt idx="133">
                  <c:v>36192</c:v>
                </c:pt>
                <c:pt idx="134">
                  <c:v>36220</c:v>
                </c:pt>
                <c:pt idx="135">
                  <c:v>36251</c:v>
                </c:pt>
                <c:pt idx="136">
                  <c:v>36281</c:v>
                </c:pt>
                <c:pt idx="137">
                  <c:v>36312</c:v>
                </c:pt>
                <c:pt idx="138">
                  <c:v>36342</c:v>
                </c:pt>
                <c:pt idx="139">
                  <c:v>36373</c:v>
                </c:pt>
                <c:pt idx="140">
                  <c:v>36404</c:v>
                </c:pt>
                <c:pt idx="141">
                  <c:v>36434</c:v>
                </c:pt>
                <c:pt idx="142">
                  <c:v>36465</c:v>
                </c:pt>
                <c:pt idx="143">
                  <c:v>36495</c:v>
                </c:pt>
                <c:pt idx="144">
                  <c:v>36526</c:v>
                </c:pt>
                <c:pt idx="145">
                  <c:v>36557</c:v>
                </c:pt>
                <c:pt idx="146">
                  <c:v>36586</c:v>
                </c:pt>
                <c:pt idx="147">
                  <c:v>36617</c:v>
                </c:pt>
                <c:pt idx="148">
                  <c:v>36647</c:v>
                </c:pt>
                <c:pt idx="149">
                  <c:v>36678</c:v>
                </c:pt>
                <c:pt idx="150">
                  <c:v>36708</c:v>
                </c:pt>
                <c:pt idx="151">
                  <c:v>36739</c:v>
                </c:pt>
                <c:pt idx="152">
                  <c:v>36770</c:v>
                </c:pt>
                <c:pt idx="153">
                  <c:v>36800</c:v>
                </c:pt>
                <c:pt idx="154">
                  <c:v>36831</c:v>
                </c:pt>
                <c:pt idx="155">
                  <c:v>36861</c:v>
                </c:pt>
                <c:pt idx="156">
                  <c:v>36892</c:v>
                </c:pt>
                <c:pt idx="157">
                  <c:v>36923</c:v>
                </c:pt>
                <c:pt idx="158">
                  <c:v>36951</c:v>
                </c:pt>
                <c:pt idx="159">
                  <c:v>36982</c:v>
                </c:pt>
                <c:pt idx="160">
                  <c:v>37012</c:v>
                </c:pt>
                <c:pt idx="161">
                  <c:v>37043</c:v>
                </c:pt>
                <c:pt idx="162">
                  <c:v>37073</c:v>
                </c:pt>
                <c:pt idx="163">
                  <c:v>37104</c:v>
                </c:pt>
                <c:pt idx="164">
                  <c:v>37135</c:v>
                </c:pt>
                <c:pt idx="165">
                  <c:v>37165</c:v>
                </c:pt>
                <c:pt idx="166">
                  <c:v>37196</c:v>
                </c:pt>
                <c:pt idx="167">
                  <c:v>37226</c:v>
                </c:pt>
                <c:pt idx="168">
                  <c:v>37257</c:v>
                </c:pt>
                <c:pt idx="169">
                  <c:v>37288</c:v>
                </c:pt>
                <c:pt idx="170">
                  <c:v>37316</c:v>
                </c:pt>
                <c:pt idx="171">
                  <c:v>37347</c:v>
                </c:pt>
                <c:pt idx="172">
                  <c:v>37377</c:v>
                </c:pt>
                <c:pt idx="173">
                  <c:v>37408</c:v>
                </c:pt>
                <c:pt idx="174">
                  <c:v>37438</c:v>
                </c:pt>
                <c:pt idx="175">
                  <c:v>37469</c:v>
                </c:pt>
                <c:pt idx="176">
                  <c:v>37500</c:v>
                </c:pt>
                <c:pt idx="177">
                  <c:v>37530</c:v>
                </c:pt>
                <c:pt idx="178">
                  <c:v>37561</c:v>
                </c:pt>
                <c:pt idx="179">
                  <c:v>37591</c:v>
                </c:pt>
                <c:pt idx="180">
                  <c:v>37622</c:v>
                </c:pt>
                <c:pt idx="181">
                  <c:v>37653</c:v>
                </c:pt>
                <c:pt idx="182">
                  <c:v>37681</c:v>
                </c:pt>
                <c:pt idx="183">
                  <c:v>37712</c:v>
                </c:pt>
                <c:pt idx="184">
                  <c:v>37742</c:v>
                </c:pt>
                <c:pt idx="185">
                  <c:v>37773</c:v>
                </c:pt>
                <c:pt idx="186">
                  <c:v>37803</c:v>
                </c:pt>
                <c:pt idx="187">
                  <c:v>37834</c:v>
                </c:pt>
                <c:pt idx="188">
                  <c:v>37865</c:v>
                </c:pt>
                <c:pt idx="189">
                  <c:v>37895</c:v>
                </c:pt>
                <c:pt idx="190">
                  <c:v>37926</c:v>
                </c:pt>
                <c:pt idx="191">
                  <c:v>37956</c:v>
                </c:pt>
                <c:pt idx="192">
                  <c:v>37987</c:v>
                </c:pt>
                <c:pt idx="193">
                  <c:v>38018</c:v>
                </c:pt>
                <c:pt idx="194">
                  <c:v>38047</c:v>
                </c:pt>
                <c:pt idx="195">
                  <c:v>38078</c:v>
                </c:pt>
                <c:pt idx="196">
                  <c:v>38108</c:v>
                </c:pt>
                <c:pt idx="197">
                  <c:v>38139</c:v>
                </c:pt>
                <c:pt idx="198">
                  <c:v>38169</c:v>
                </c:pt>
                <c:pt idx="199">
                  <c:v>38200</c:v>
                </c:pt>
                <c:pt idx="200">
                  <c:v>38231</c:v>
                </c:pt>
                <c:pt idx="201">
                  <c:v>38261</c:v>
                </c:pt>
                <c:pt idx="202">
                  <c:v>38292</c:v>
                </c:pt>
                <c:pt idx="203">
                  <c:v>38322</c:v>
                </c:pt>
                <c:pt idx="204">
                  <c:v>38353</c:v>
                </c:pt>
                <c:pt idx="205">
                  <c:v>38384</c:v>
                </c:pt>
                <c:pt idx="206">
                  <c:v>38412</c:v>
                </c:pt>
                <c:pt idx="207">
                  <c:v>38443</c:v>
                </c:pt>
                <c:pt idx="208">
                  <c:v>38473</c:v>
                </c:pt>
                <c:pt idx="209">
                  <c:v>38504</c:v>
                </c:pt>
                <c:pt idx="210">
                  <c:v>38534</c:v>
                </c:pt>
                <c:pt idx="211">
                  <c:v>38565</c:v>
                </c:pt>
                <c:pt idx="212">
                  <c:v>38596</c:v>
                </c:pt>
                <c:pt idx="213">
                  <c:v>38626</c:v>
                </c:pt>
                <c:pt idx="214">
                  <c:v>38657</c:v>
                </c:pt>
                <c:pt idx="215">
                  <c:v>38687</c:v>
                </c:pt>
                <c:pt idx="216">
                  <c:v>38718</c:v>
                </c:pt>
                <c:pt idx="217">
                  <c:v>38749</c:v>
                </c:pt>
                <c:pt idx="218">
                  <c:v>38777</c:v>
                </c:pt>
                <c:pt idx="219">
                  <c:v>38808</c:v>
                </c:pt>
                <c:pt idx="220">
                  <c:v>38838</c:v>
                </c:pt>
                <c:pt idx="221">
                  <c:v>38869</c:v>
                </c:pt>
                <c:pt idx="222">
                  <c:v>38899</c:v>
                </c:pt>
                <c:pt idx="223">
                  <c:v>38930</c:v>
                </c:pt>
                <c:pt idx="224">
                  <c:v>38961</c:v>
                </c:pt>
                <c:pt idx="225">
                  <c:v>38991</c:v>
                </c:pt>
                <c:pt idx="226">
                  <c:v>39022</c:v>
                </c:pt>
                <c:pt idx="227">
                  <c:v>39052</c:v>
                </c:pt>
                <c:pt idx="228">
                  <c:v>39083</c:v>
                </c:pt>
                <c:pt idx="229">
                  <c:v>39114</c:v>
                </c:pt>
                <c:pt idx="230">
                  <c:v>39142</c:v>
                </c:pt>
                <c:pt idx="231">
                  <c:v>39173</c:v>
                </c:pt>
                <c:pt idx="232">
                  <c:v>39203</c:v>
                </c:pt>
                <c:pt idx="233">
                  <c:v>39234</c:v>
                </c:pt>
                <c:pt idx="234">
                  <c:v>39264</c:v>
                </c:pt>
                <c:pt idx="235">
                  <c:v>39295</c:v>
                </c:pt>
                <c:pt idx="236">
                  <c:v>39326</c:v>
                </c:pt>
                <c:pt idx="237">
                  <c:v>39356</c:v>
                </c:pt>
                <c:pt idx="238">
                  <c:v>39387</c:v>
                </c:pt>
                <c:pt idx="239">
                  <c:v>39417</c:v>
                </c:pt>
                <c:pt idx="240">
                  <c:v>39448</c:v>
                </c:pt>
                <c:pt idx="241">
                  <c:v>39479</c:v>
                </c:pt>
                <c:pt idx="242">
                  <c:v>39508</c:v>
                </c:pt>
                <c:pt idx="243">
                  <c:v>39539</c:v>
                </c:pt>
                <c:pt idx="244">
                  <c:v>39569</c:v>
                </c:pt>
                <c:pt idx="245">
                  <c:v>39600</c:v>
                </c:pt>
                <c:pt idx="246">
                  <c:v>39630</c:v>
                </c:pt>
                <c:pt idx="247">
                  <c:v>39661</c:v>
                </c:pt>
                <c:pt idx="248">
                  <c:v>39692</c:v>
                </c:pt>
                <c:pt idx="249">
                  <c:v>39722</c:v>
                </c:pt>
                <c:pt idx="250">
                  <c:v>39753</c:v>
                </c:pt>
                <c:pt idx="251">
                  <c:v>39783</c:v>
                </c:pt>
                <c:pt idx="252">
                  <c:v>39814</c:v>
                </c:pt>
                <c:pt idx="253">
                  <c:v>39845</c:v>
                </c:pt>
                <c:pt idx="254">
                  <c:v>39873</c:v>
                </c:pt>
                <c:pt idx="255">
                  <c:v>39904</c:v>
                </c:pt>
                <c:pt idx="256">
                  <c:v>39934</c:v>
                </c:pt>
                <c:pt idx="257">
                  <c:v>39965</c:v>
                </c:pt>
                <c:pt idx="258">
                  <c:v>39995</c:v>
                </c:pt>
                <c:pt idx="259">
                  <c:v>40026</c:v>
                </c:pt>
                <c:pt idx="260">
                  <c:v>40057</c:v>
                </c:pt>
                <c:pt idx="261">
                  <c:v>40087</c:v>
                </c:pt>
                <c:pt idx="262">
                  <c:v>40118</c:v>
                </c:pt>
                <c:pt idx="263">
                  <c:v>40148</c:v>
                </c:pt>
                <c:pt idx="264">
                  <c:v>40179</c:v>
                </c:pt>
                <c:pt idx="265">
                  <c:v>40210</c:v>
                </c:pt>
                <c:pt idx="266">
                  <c:v>40238</c:v>
                </c:pt>
                <c:pt idx="267">
                  <c:v>40269</c:v>
                </c:pt>
                <c:pt idx="268">
                  <c:v>40299</c:v>
                </c:pt>
                <c:pt idx="269">
                  <c:v>40330</c:v>
                </c:pt>
                <c:pt idx="270">
                  <c:v>40360</c:v>
                </c:pt>
                <c:pt idx="271">
                  <c:v>40391</c:v>
                </c:pt>
                <c:pt idx="272">
                  <c:v>40422</c:v>
                </c:pt>
                <c:pt idx="273">
                  <c:v>40452</c:v>
                </c:pt>
                <c:pt idx="274">
                  <c:v>40483</c:v>
                </c:pt>
                <c:pt idx="275">
                  <c:v>40513</c:v>
                </c:pt>
                <c:pt idx="276">
                  <c:v>40544</c:v>
                </c:pt>
                <c:pt idx="277">
                  <c:v>40575</c:v>
                </c:pt>
                <c:pt idx="278">
                  <c:v>40603</c:v>
                </c:pt>
                <c:pt idx="279">
                  <c:v>40634</c:v>
                </c:pt>
                <c:pt idx="280">
                  <c:v>40664</c:v>
                </c:pt>
                <c:pt idx="281">
                  <c:v>40695</c:v>
                </c:pt>
                <c:pt idx="282">
                  <c:v>40725</c:v>
                </c:pt>
                <c:pt idx="283">
                  <c:v>40756</c:v>
                </c:pt>
                <c:pt idx="284">
                  <c:v>40787</c:v>
                </c:pt>
                <c:pt idx="285">
                  <c:v>40817</c:v>
                </c:pt>
                <c:pt idx="286">
                  <c:v>40848</c:v>
                </c:pt>
                <c:pt idx="287">
                  <c:v>40878</c:v>
                </c:pt>
                <c:pt idx="288">
                  <c:v>40909</c:v>
                </c:pt>
                <c:pt idx="289">
                  <c:v>40940</c:v>
                </c:pt>
                <c:pt idx="290">
                  <c:v>40969</c:v>
                </c:pt>
                <c:pt idx="291">
                  <c:v>41000</c:v>
                </c:pt>
                <c:pt idx="292">
                  <c:v>41030</c:v>
                </c:pt>
                <c:pt idx="293">
                  <c:v>41061</c:v>
                </c:pt>
                <c:pt idx="294">
                  <c:v>41091</c:v>
                </c:pt>
                <c:pt idx="295">
                  <c:v>41122</c:v>
                </c:pt>
                <c:pt idx="296">
                  <c:v>41153</c:v>
                </c:pt>
                <c:pt idx="297">
                  <c:v>41183</c:v>
                </c:pt>
                <c:pt idx="298">
                  <c:v>41214</c:v>
                </c:pt>
                <c:pt idx="299">
                  <c:v>41244</c:v>
                </c:pt>
                <c:pt idx="300">
                  <c:v>41275</c:v>
                </c:pt>
                <c:pt idx="301">
                  <c:v>41306</c:v>
                </c:pt>
                <c:pt idx="302">
                  <c:v>41334</c:v>
                </c:pt>
                <c:pt idx="303">
                  <c:v>41365</c:v>
                </c:pt>
                <c:pt idx="304">
                  <c:v>41395</c:v>
                </c:pt>
                <c:pt idx="305">
                  <c:v>41426</c:v>
                </c:pt>
                <c:pt idx="306">
                  <c:v>41456</c:v>
                </c:pt>
                <c:pt idx="307">
                  <c:v>41487</c:v>
                </c:pt>
                <c:pt idx="308">
                  <c:v>41518</c:v>
                </c:pt>
                <c:pt idx="309">
                  <c:v>41548</c:v>
                </c:pt>
                <c:pt idx="310">
                  <c:v>41579</c:v>
                </c:pt>
                <c:pt idx="311">
                  <c:v>41609</c:v>
                </c:pt>
                <c:pt idx="312">
                  <c:v>41640</c:v>
                </c:pt>
                <c:pt idx="313">
                  <c:v>41671</c:v>
                </c:pt>
                <c:pt idx="314">
                  <c:v>41699</c:v>
                </c:pt>
                <c:pt idx="315">
                  <c:v>41730</c:v>
                </c:pt>
                <c:pt idx="316">
                  <c:v>41760</c:v>
                </c:pt>
                <c:pt idx="317">
                  <c:v>41791</c:v>
                </c:pt>
                <c:pt idx="318">
                  <c:v>41821</c:v>
                </c:pt>
                <c:pt idx="319">
                  <c:v>41852</c:v>
                </c:pt>
                <c:pt idx="320">
                  <c:v>41883</c:v>
                </c:pt>
                <c:pt idx="321">
                  <c:v>41913</c:v>
                </c:pt>
                <c:pt idx="322">
                  <c:v>41944</c:v>
                </c:pt>
                <c:pt idx="323">
                  <c:v>41974</c:v>
                </c:pt>
                <c:pt idx="324">
                  <c:v>42005</c:v>
                </c:pt>
                <c:pt idx="325">
                  <c:v>42036</c:v>
                </c:pt>
              </c:numCache>
            </c:numRef>
          </c:cat>
          <c:val>
            <c:numRef>
              <c:f>'23828'!$G$20:$G$345</c:f>
              <c:numCache>
                <c:formatCode>General</c:formatCode>
                <c:ptCount val="326"/>
                <c:pt idx="0">
                  <c:v>53.454000000000001</c:v>
                </c:pt>
                <c:pt idx="1">
                  <c:v>43.699000000000012</c:v>
                </c:pt>
                <c:pt idx="2">
                  <c:v>49.753</c:v>
                </c:pt>
                <c:pt idx="3">
                  <c:v>54.166000000000011</c:v>
                </c:pt>
                <c:pt idx="4">
                  <c:v>47.220000000000013</c:v>
                </c:pt>
                <c:pt idx="5">
                  <c:v>50.838000000000001</c:v>
                </c:pt>
                <c:pt idx="6">
                  <c:v>54.645000000000003</c:v>
                </c:pt>
                <c:pt idx="7">
                  <c:v>52.877000000000002</c:v>
                </c:pt>
                <c:pt idx="8">
                  <c:v>50.829000000000001</c:v>
                </c:pt>
                <c:pt idx="9">
                  <c:v>36.74</c:v>
                </c:pt>
                <c:pt idx="10">
                  <c:v>43.935000000000002</c:v>
                </c:pt>
                <c:pt idx="11">
                  <c:v>31.093</c:v>
                </c:pt>
                <c:pt idx="12">
                  <c:v>36.634</c:v>
                </c:pt>
                <c:pt idx="13">
                  <c:v>50.134</c:v>
                </c:pt>
                <c:pt idx="14">
                  <c:v>47.176000000000002</c:v>
                </c:pt>
                <c:pt idx="15">
                  <c:v>57.492000000000012</c:v>
                </c:pt>
                <c:pt idx="16">
                  <c:v>55.613999999999997</c:v>
                </c:pt>
                <c:pt idx="17">
                  <c:v>59.110999999999997</c:v>
                </c:pt>
                <c:pt idx="18">
                  <c:v>56.799000000000021</c:v>
                </c:pt>
                <c:pt idx="19">
                  <c:v>62.481000000000002</c:v>
                </c:pt>
                <c:pt idx="20">
                  <c:v>70.621999999999986</c:v>
                </c:pt>
                <c:pt idx="21">
                  <c:v>87.221999999999994</c:v>
                </c:pt>
                <c:pt idx="22">
                  <c:v>83.681999999999974</c:v>
                </c:pt>
                <c:pt idx="23">
                  <c:v>72.896000000000001</c:v>
                </c:pt>
                <c:pt idx="24">
                  <c:v>88.182999999999979</c:v>
                </c:pt>
                <c:pt idx="25">
                  <c:v>77.823999999999998</c:v>
                </c:pt>
                <c:pt idx="26">
                  <c:v>83.509</c:v>
                </c:pt>
                <c:pt idx="27">
                  <c:v>90.574999999999974</c:v>
                </c:pt>
                <c:pt idx="28">
                  <c:v>75.356999999999999</c:v>
                </c:pt>
                <c:pt idx="29">
                  <c:v>94.590999999999994</c:v>
                </c:pt>
                <c:pt idx="30">
                  <c:v>77.581000000000003</c:v>
                </c:pt>
                <c:pt idx="31">
                  <c:v>74.468999999999994</c:v>
                </c:pt>
                <c:pt idx="32">
                  <c:v>67.081000000000003</c:v>
                </c:pt>
                <c:pt idx="33">
                  <c:v>61.126000000000012</c:v>
                </c:pt>
                <c:pt idx="34">
                  <c:v>56.104000000000013</c:v>
                </c:pt>
                <c:pt idx="35">
                  <c:v>60.538000000000011</c:v>
                </c:pt>
                <c:pt idx="36">
                  <c:v>65.665000000000006</c:v>
                </c:pt>
                <c:pt idx="37">
                  <c:v>61.317999999999998</c:v>
                </c:pt>
                <c:pt idx="38">
                  <c:v>48.859000000000002</c:v>
                </c:pt>
                <c:pt idx="39">
                  <c:v>39.040999999999997</c:v>
                </c:pt>
                <c:pt idx="40">
                  <c:v>41.546000000000006</c:v>
                </c:pt>
                <c:pt idx="41">
                  <c:v>37.703000000000003</c:v>
                </c:pt>
                <c:pt idx="42">
                  <c:v>36.446000000000012</c:v>
                </c:pt>
                <c:pt idx="43">
                  <c:v>38.653000000000013</c:v>
                </c:pt>
                <c:pt idx="44">
                  <c:v>45.586000000000013</c:v>
                </c:pt>
                <c:pt idx="45">
                  <c:v>47.994</c:v>
                </c:pt>
                <c:pt idx="46">
                  <c:v>47.261000000000003</c:v>
                </c:pt>
                <c:pt idx="47">
                  <c:v>49.032000000000011</c:v>
                </c:pt>
                <c:pt idx="48">
                  <c:v>34.517000000000003</c:v>
                </c:pt>
                <c:pt idx="49">
                  <c:v>43.816000000000003</c:v>
                </c:pt>
                <c:pt idx="50">
                  <c:v>56.398000000000003</c:v>
                </c:pt>
                <c:pt idx="51">
                  <c:v>52.235000000000021</c:v>
                </c:pt>
                <c:pt idx="52">
                  <c:v>55.966000000000001</c:v>
                </c:pt>
                <c:pt idx="53">
                  <c:v>51.45</c:v>
                </c:pt>
                <c:pt idx="54">
                  <c:v>59.058999999999997</c:v>
                </c:pt>
                <c:pt idx="55">
                  <c:v>60.902000000000001</c:v>
                </c:pt>
                <c:pt idx="56">
                  <c:v>59.228000000000023</c:v>
                </c:pt>
                <c:pt idx="57">
                  <c:v>60.86</c:v>
                </c:pt>
                <c:pt idx="58">
                  <c:v>71.069000000000003</c:v>
                </c:pt>
                <c:pt idx="59">
                  <c:v>67.42</c:v>
                </c:pt>
                <c:pt idx="60">
                  <c:v>76.747000000000071</c:v>
                </c:pt>
                <c:pt idx="61">
                  <c:v>79.519000000000005</c:v>
                </c:pt>
                <c:pt idx="62">
                  <c:v>81.200999999999993</c:v>
                </c:pt>
                <c:pt idx="63">
                  <c:v>77.600999999999999</c:v>
                </c:pt>
                <c:pt idx="64">
                  <c:v>106.77800000000001</c:v>
                </c:pt>
                <c:pt idx="65">
                  <c:v>82.214000000000027</c:v>
                </c:pt>
                <c:pt idx="66">
                  <c:v>83.646000000000001</c:v>
                </c:pt>
                <c:pt idx="67">
                  <c:v>82.313999999999993</c:v>
                </c:pt>
                <c:pt idx="68">
                  <c:v>75.721000000000004</c:v>
                </c:pt>
                <c:pt idx="69">
                  <c:v>76.399000000000001</c:v>
                </c:pt>
                <c:pt idx="70">
                  <c:v>66.524000000000001</c:v>
                </c:pt>
                <c:pt idx="71">
                  <c:v>64.775999999999982</c:v>
                </c:pt>
                <c:pt idx="72">
                  <c:v>54.35</c:v>
                </c:pt>
                <c:pt idx="73">
                  <c:v>51.736000000000011</c:v>
                </c:pt>
                <c:pt idx="74">
                  <c:v>30.218</c:v>
                </c:pt>
                <c:pt idx="75">
                  <c:v>58.199000000000012</c:v>
                </c:pt>
                <c:pt idx="76">
                  <c:v>54.682000000000002</c:v>
                </c:pt>
                <c:pt idx="77">
                  <c:v>66.263999999999996</c:v>
                </c:pt>
                <c:pt idx="78">
                  <c:v>80.106999999999999</c:v>
                </c:pt>
                <c:pt idx="79">
                  <c:v>88.772999999999982</c:v>
                </c:pt>
                <c:pt idx="80">
                  <c:v>88.114000000000004</c:v>
                </c:pt>
                <c:pt idx="81">
                  <c:v>86.821999999999974</c:v>
                </c:pt>
                <c:pt idx="82">
                  <c:v>84.893000000000001</c:v>
                </c:pt>
                <c:pt idx="83">
                  <c:v>78.831000000000003</c:v>
                </c:pt>
                <c:pt idx="84">
                  <c:v>86.323999999999998</c:v>
                </c:pt>
                <c:pt idx="85">
                  <c:v>116.441</c:v>
                </c:pt>
                <c:pt idx="86">
                  <c:v>124.205</c:v>
                </c:pt>
                <c:pt idx="87">
                  <c:v>117.69799999999999</c:v>
                </c:pt>
                <c:pt idx="88">
                  <c:v>93.37</c:v>
                </c:pt>
                <c:pt idx="89">
                  <c:v>105.30200000000001</c:v>
                </c:pt>
                <c:pt idx="90">
                  <c:v>94.85</c:v>
                </c:pt>
                <c:pt idx="91">
                  <c:v>79.998999999999995</c:v>
                </c:pt>
                <c:pt idx="92">
                  <c:v>82.838999999999999</c:v>
                </c:pt>
                <c:pt idx="93">
                  <c:v>79.179999999999978</c:v>
                </c:pt>
                <c:pt idx="94">
                  <c:v>78.909000000000006</c:v>
                </c:pt>
                <c:pt idx="95">
                  <c:v>68.156999999999982</c:v>
                </c:pt>
                <c:pt idx="96">
                  <c:v>78.066000000000003</c:v>
                </c:pt>
                <c:pt idx="97">
                  <c:v>73.018000000000001</c:v>
                </c:pt>
                <c:pt idx="98">
                  <c:v>80.644999999999996</c:v>
                </c:pt>
                <c:pt idx="99">
                  <c:v>86.995000000000005</c:v>
                </c:pt>
                <c:pt idx="100">
                  <c:v>63.874000000000002</c:v>
                </c:pt>
                <c:pt idx="101">
                  <c:v>62.712000000000003</c:v>
                </c:pt>
                <c:pt idx="102">
                  <c:v>57.192000000000021</c:v>
                </c:pt>
                <c:pt idx="103">
                  <c:v>68.269000000000005</c:v>
                </c:pt>
                <c:pt idx="104">
                  <c:v>72.289000000000001</c:v>
                </c:pt>
                <c:pt idx="105">
                  <c:v>70.551000000000002</c:v>
                </c:pt>
                <c:pt idx="106">
                  <c:v>94.887</c:v>
                </c:pt>
                <c:pt idx="107">
                  <c:v>131.03800000000001</c:v>
                </c:pt>
                <c:pt idx="108">
                  <c:v>128.36200000000011</c:v>
                </c:pt>
                <c:pt idx="109">
                  <c:v>118.577</c:v>
                </c:pt>
                <c:pt idx="110">
                  <c:v>141.435</c:v>
                </c:pt>
                <c:pt idx="111">
                  <c:v>106.881</c:v>
                </c:pt>
                <c:pt idx="112">
                  <c:v>121.155</c:v>
                </c:pt>
                <c:pt idx="113">
                  <c:v>119.197</c:v>
                </c:pt>
                <c:pt idx="114">
                  <c:v>106.646</c:v>
                </c:pt>
                <c:pt idx="115">
                  <c:v>85.947000000000074</c:v>
                </c:pt>
                <c:pt idx="116">
                  <c:v>94.405000000000001</c:v>
                </c:pt>
                <c:pt idx="117">
                  <c:v>98.947000000000074</c:v>
                </c:pt>
                <c:pt idx="118">
                  <c:v>70.340999999999994</c:v>
                </c:pt>
                <c:pt idx="119">
                  <c:v>76.305999999999983</c:v>
                </c:pt>
                <c:pt idx="120">
                  <c:v>84.254000000000005</c:v>
                </c:pt>
                <c:pt idx="121">
                  <c:v>55.500999999999998</c:v>
                </c:pt>
                <c:pt idx="122">
                  <c:v>57.051000000000002</c:v>
                </c:pt>
                <c:pt idx="123">
                  <c:v>57.014000000000003</c:v>
                </c:pt>
                <c:pt idx="124">
                  <c:v>58.526000000000003</c:v>
                </c:pt>
                <c:pt idx="125">
                  <c:v>72.418999999999997</c:v>
                </c:pt>
                <c:pt idx="126">
                  <c:v>89.962000000000003</c:v>
                </c:pt>
                <c:pt idx="127">
                  <c:v>101.35899999999999</c:v>
                </c:pt>
                <c:pt idx="128">
                  <c:v>90.278999999999982</c:v>
                </c:pt>
                <c:pt idx="129">
                  <c:v>75.284000000000006</c:v>
                </c:pt>
                <c:pt idx="130">
                  <c:v>86.604999999999976</c:v>
                </c:pt>
                <c:pt idx="131">
                  <c:v>62.058</c:v>
                </c:pt>
                <c:pt idx="132">
                  <c:v>58.750999999999998</c:v>
                </c:pt>
                <c:pt idx="133">
                  <c:v>65.345000000000013</c:v>
                </c:pt>
                <c:pt idx="134">
                  <c:v>94.769000000000005</c:v>
                </c:pt>
                <c:pt idx="135">
                  <c:v>58.542000000000002</c:v>
                </c:pt>
                <c:pt idx="136">
                  <c:v>62.786000000000001</c:v>
                </c:pt>
                <c:pt idx="137">
                  <c:v>51.258000000000003</c:v>
                </c:pt>
                <c:pt idx="138">
                  <c:v>41.97</c:v>
                </c:pt>
                <c:pt idx="139">
                  <c:v>52.526000000000003</c:v>
                </c:pt>
                <c:pt idx="140">
                  <c:v>43.626000000000012</c:v>
                </c:pt>
                <c:pt idx="141">
                  <c:v>50.665000000000013</c:v>
                </c:pt>
                <c:pt idx="142">
                  <c:v>50.680999999999997</c:v>
                </c:pt>
                <c:pt idx="143">
                  <c:v>82.681999999999974</c:v>
                </c:pt>
                <c:pt idx="144">
                  <c:v>91.787999999999997</c:v>
                </c:pt>
                <c:pt idx="145">
                  <c:v>98.592000000000013</c:v>
                </c:pt>
                <c:pt idx="146">
                  <c:v>58.942999999999998</c:v>
                </c:pt>
                <c:pt idx="147">
                  <c:v>88.203999999999994</c:v>
                </c:pt>
                <c:pt idx="148">
                  <c:v>104.503</c:v>
                </c:pt>
                <c:pt idx="149">
                  <c:v>98.13</c:v>
                </c:pt>
                <c:pt idx="150">
                  <c:v>113.925</c:v>
                </c:pt>
                <c:pt idx="151">
                  <c:v>85.867999999999995</c:v>
                </c:pt>
                <c:pt idx="152">
                  <c:v>91.97</c:v>
                </c:pt>
                <c:pt idx="153">
                  <c:v>94.670999999999978</c:v>
                </c:pt>
                <c:pt idx="154">
                  <c:v>94.754999999999995</c:v>
                </c:pt>
                <c:pt idx="155">
                  <c:v>61.267000000000003</c:v>
                </c:pt>
                <c:pt idx="156">
                  <c:v>47.209000000000003</c:v>
                </c:pt>
                <c:pt idx="157">
                  <c:v>73.176999999999978</c:v>
                </c:pt>
                <c:pt idx="158">
                  <c:v>66.516999999999996</c:v>
                </c:pt>
                <c:pt idx="159">
                  <c:v>70.846999999999994</c:v>
                </c:pt>
                <c:pt idx="160">
                  <c:v>62.962000000000003</c:v>
                </c:pt>
                <c:pt idx="161">
                  <c:v>68.257999999999996</c:v>
                </c:pt>
                <c:pt idx="162">
                  <c:v>56.518000000000001</c:v>
                </c:pt>
                <c:pt idx="163">
                  <c:v>68.015000000000001</c:v>
                </c:pt>
                <c:pt idx="164">
                  <c:v>58.616999999999997</c:v>
                </c:pt>
                <c:pt idx="165">
                  <c:v>55.249000000000002</c:v>
                </c:pt>
                <c:pt idx="166">
                  <c:v>53.766000000000012</c:v>
                </c:pt>
                <c:pt idx="167">
                  <c:v>50.595000000000013</c:v>
                </c:pt>
                <c:pt idx="168">
                  <c:v>52.38</c:v>
                </c:pt>
                <c:pt idx="169">
                  <c:v>46.110999999999997</c:v>
                </c:pt>
                <c:pt idx="170">
                  <c:v>35.54</c:v>
                </c:pt>
                <c:pt idx="171">
                  <c:v>32.224000000000011</c:v>
                </c:pt>
                <c:pt idx="172">
                  <c:v>33.828000000000003</c:v>
                </c:pt>
                <c:pt idx="173">
                  <c:v>32.549000000000007</c:v>
                </c:pt>
                <c:pt idx="174">
                  <c:v>32.64</c:v>
                </c:pt>
                <c:pt idx="175">
                  <c:v>25.257000000000001</c:v>
                </c:pt>
                <c:pt idx="176">
                  <c:v>39.595000000000013</c:v>
                </c:pt>
                <c:pt idx="177">
                  <c:v>43.572000000000003</c:v>
                </c:pt>
                <c:pt idx="178">
                  <c:v>45.988999999999997</c:v>
                </c:pt>
                <c:pt idx="179">
                  <c:v>39.220000000000013</c:v>
                </c:pt>
                <c:pt idx="180">
                  <c:v>40.936</c:v>
                </c:pt>
                <c:pt idx="181">
                  <c:v>25.381999999999991</c:v>
                </c:pt>
                <c:pt idx="182">
                  <c:v>36.061</c:v>
                </c:pt>
                <c:pt idx="183">
                  <c:v>31.763999999999989</c:v>
                </c:pt>
                <c:pt idx="184">
                  <c:v>28.344999999999999</c:v>
                </c:pt>
                <c:pt idx="185">
                  <c:v>37.122000000000021</c:v>
                </c:pt>
                <c:pt idx="186">
                  <c:v>36.009</c:v>
                </c:pt>
                <c:pt idx="187">
                  <c:v>37.866999999999997</c:v>
                </c:pt>
                <c:pt idx="188">
                  <c:v>39.414000000000001</c:v>
                </c:pt>
                <c:pt idx="189">
                  <c:v>41.88</c:v>
                </c:pt>
                <c:pt idx="190">
                  <c:v>44.984000000000002</c:v>
                </c:pt>
                <c:pt idx="191">
                  <c:v>45.406000000000013</c:v>
                </c:pt>
                <c:pt idx="192">
                  <c:v>65.462000000000003</c:v>
                </c:pt>
                <c:pt idx="193">
                  <c:v>46.301000000000002</c:v>
                </c:pt>
                <c:pt idx="194">
                  <c:v>52.881</c:v>
                </c:pt>
                <c:pt idx="195">
                  <c:v>62.408000000000001</c:v>
                </c:pt>
                <c:pt idx="196">
                  <c:v>60.557000000000002</c:v>
                </c:pt>
                <c:pt idx="197">
                  <c:v>48.321000000000012</c:v>
                </c:pt>
                <c:pt idx="198">
                  <c:v>44.302999999999997</c:v>
                </c:pt>
                <c:pt idx="199">
                  <c:v>50.296000000000021</c:v>
                </c:pt>
                <c:pt idx="200">
                  <c:v>39.663000000000011</c:v>
                </c:pt>
                <c:pt idx="201">
                  <c:v>34.908000000000001</c:v>
                </c:pt>
                <c:pt idx="202">
                  <c:v>28.32</c:v>
                </c:pt>
                <c:pt idx="203">
                  <c:v>25.111000000000011</c:v>
                </c:pt>
                <c:pt idx="204">
                  <c:v>12.409000000000001</c:v>
                </c:pt>
                <c:pt idx="205">
                  <c:v>28.016999999999999</c:v>
                </c:pt>
                <c:pt idx="206">
                  <c:v>28.103999999999999</c:v>
                </c:pt>
                <c:pt idx="207">
                  <c:v>28.042000000000002</c:v>
                </c:pt>
                <c:pt idx="208">
                  <c:v>26.922999999999981</c:v>
                </c:pt>
                <c:pt idx="209">
                  <c:v>29.545999999999989</c:v>
                </c:pt>
                <c:pt idx="210">
                  <c:v>30.810000000000009</c:v>
                </c:pt>
                <c:pt idx="211">
                  <c:v>26.739000000000001</c:v>
                </c:pt>
                <c:pt idx="212">
                  <c:v>31.247</c:v>
                </c:pt>
                <c:pt idx="213">
                  <c:v>39.205000000000013</c:v>
                </c:pt>
                <c:pt idx="214">
                  <c:v>33.523000000000003</c:v>
                </c:pt>
                <c:pt idx="215">
                  <c:v>115.297</c:v>
                </c:pt>
                <c:pt idx="216">
                  <c:v>110.489</c:v>
                </c:pt>
                <c:pt idx="217">
                  <c:v>101.738</c:v>
                </c:pt>
                <c:pt idx="218">
                  <c:v>97.718000000000004</c:v>
                </c:pt>
                <c:pt idx="219">
                  <c:v>93.286000000000001</c:v>
                </c:pt>
                <c:pt idx="220">
                  <c:v>125.73099999999999</c:v>
                </c:pt>
                <c:pt idx="221">
                  <c:v>108.301</c:v>
                </c:pt>
                <c:pt idx="222">
                  <c:v>94.071999999999974</c:v>
                </c:pt>
                <c:pt idx="223">
                  <c:v>93.871999999999986</c:v>
                </c:pt>
                <c:pt idx="224">
                  <c:v>87.205000000000013</c:v>
                </c:pt>
                <c:pt idx="225">
                  <c:v>74.245999999999995</c:v>
                </c:pt>
                <c:pt idx="226">
                  <c:v>78.578999999999979</c:v>
                </c:pt>
                <c:pt idx="227">
                  <c:v>15.776</c:v>
                </c:pt>
                <c:pt idx="228">
                  <c:v>13.176</c:v>
                </c:pt>
                <c:pt idx="229">
                  <c:v>13.564</c:v>
                </c:pt>
                <c:pt idx="230">
                  <c:v>11.079000000000001</c:v>
                </c:pt>
                <c:pt idx="231">
                  <c:v>12.58</c:v>
                </c:pt>
                <c:pt idx="232">
                  <c:v>-3.371999999999999</c:v>
                </c:pt>
                <c:pt idx="233">
                  <c:v>1.653</c:v>
                </c:pt>
                <c:pt idx="234">
                  <c:v>8.4530000000000047</c:v>
                </c:pt>
                <c:pt idx="235">
                  <c:v>8.1209999999999987</c:v>
                </c:pt>
                <c:pt idx="236">
                  <c:v>4.8860000000000001</c:v>
                </c:pt>
                <c:pt idx="237">
                  <c:v>5.593</c:v>
                </c:pt>
                <c:pt idx="238">
                  <c:v>9.9560000000000048</c:v>
                </c:pt>
                <c:pt idx="239">
                  <c:v>6.3810000000000002</c:v>
                </c:pt>
                <c:pt idx="240">
                  <c:v>11.861000000000001</c:v>
                </c:pt>
                <c:pt idx="241">
                  <c:v>13.185</c:v>
                </c:pt>
                <c:pt idx="242">
                  <c:v>20.506</c:v>
                </c:pt>
                <c:pt idx="243">
                  <c:v>17.45</c:v>
                </c:pt>
                <c:pt idx="244">
                  <c:v>15.159000000000001</c:v>
                </c:pt>
                <c:pt idx="245">
                  <c:v>13.978999999999999</c:v>
                </c:pt>
                <c:pt idx="246">
                  <c:v>12.901999999999999</c:v>
                </c:pt>
                <c:pt idx="247">
                  <c:v>8.5990000000000002</c:v>
                </c:pt>
                <c:pt idx="248">
                  <c:v>21.318999999999999</c:v>
                </c:pt>
                <c:pt idx="249">
                  <c:v>19.094999999999999</c:v>
                </c:pt>
                <c:pt idx="250">
                  <c:v>14.968999999999999</c:v>
                </c:pt>
                <c:pt idx="251">
                  <c:v>11.952000000000011</c:v>
                </c:pt>
                <c:pt idx="252">
                  <c:v>13.180999999999999</c:v>
                </c:pt>
                <c:pt idx="253">
                  <c:v>18.286999999999981</c:v>
                </c:pt>
                <c:pt idx="254">
                  <c:v>12.446999999999999</c:v>
                </c:pt>
                <c:pt idx="255">
                  <c:v>10.212999999999999</c:v>
                </c:pt>
                <c:pt idx="256">
                  <c:v>14.657999999999999</c:v>
                </c:pt>
                <c:pt idx="257">
                  <c:v>12.4</c:v>
                </c:pt>
                <c:pt idx="258">
                  <c:v>13.241</c:v>
                </c:pt>
                <c:pt idx="259">
                  <c:v>16.44499999999999</c:v>
                </c:pt>
                <c:pt idx="260">
                  <c:v>14.819000000000001</c:v>
                </c:pt>
                <c:pt idx="261">
                  <c:v>15.38500000000001</c:v>
                </c:pt>
                <c:pt idx="262">
                  <c:v>27.140999999999991</c:v>
                </c:pt>
                <c:pt idx="263">
                  <c:v>25.585999999999981</c:v>
                </c:pt>
                <c:pt idx="264">
                  <c:v>25.78299999999998</c:v>
                </c:pt>
                <c:pt idx="265">
                  <c:v>21.736999999999991</c:v>
                </c:pt>
                <c:pt idx="266">
                  <c:v>22.079000000000001</c:v>
                </c:pt>
                <c:pt idx="267">
                  <c:v>22.381</c:v>
                </c:pt>
                <c:pt idx="268">
                  <c:v>21.672000000000001</c:v>
                </c:pt>
                <c:pt idx="269">
                  <c:v>26.901</c:v>
                </c:pt>
                <c:pt idx="270">
                  <c:v>25.239000000000001</c:v>
                </c:pt>
                <c:pt idx="271">
                  <c:v>26.914999999999999</c:v>
                </c:pt>
                <c:pt idx="272">
                  <c:v>22.719000000000001</c:v>
                </c:pt>
                <c:pt idx="273">
                  <c:v>24.931000000000001</c:v>
                </c:pt>
                <c:pt idx="274">
                  <c:v>16.207999999999991</c:v>
                </c:pt>
                <c:pt idx="275">
                  <c:v>25.937999999999999</c:v>
                </c:pt>
                <c:pt idx="276">
                  <c:v>25.587</c:v>
                </c:pt>
                <c:pt idx="277">
                  <c:v>23.533999999999999</c:v>
                </c:pt>
                <c:pt idx="278">
                  <c:v>25.69</c:v>
                </c:pt>
                <c:pt idx="279">
                  <c:v>27.548999999999989</c:v>
                </c:pt>
                <c:pt idx="280">
                  <c:v>27.933</c:v>
                </c:pt>
                <c:pt idx="281">
                  <c:v>26.494</c:v>
                </c:pt>
                <c:pt idx="282">
                  <c:v>28.721999999999991</c:v>
                </c:pt>
                <c:pt idx="283">
                  <c:v>36.012</c:v>
                </c:pt>
                <c:pt idx="284">
                  <c:v>28.08199999999999</c:v>
                </c:pt>
                <c:pt idx="285">
                  <c:v>26.978999999999981</c:v>
                </c:pt>
                <c:pt idx="286">
                  <c:v>24.748999999999981</c:v>
                </c:pt>
                <c:pt idx="287">
                  <c:v>19.248999999999981</c:v>
                </c:pt>
                <c:pt idx="288">
                  <c:v>16.27</c:v>
                </c:pt>
                <c:pt idx="289">
                  <c:v>14.32</c:v>
                </c:pt>
                <c:pt idx="290">
                  <c:v>11.888999999999999</c:v>
                </c:pt>
                <c:pt idx="291">
                  <c:v>11.811</c:v>
                </c:pt>
                <c:pt idx="292">
                  <c:v>11.191000000000001</c:v>
                </c:pt>
                <c:pt idx="293">
                  <c:v>12.35300000000001</c:v>
                </c:pt>
                <c:pt idx="294">
                  <c:v>7.5789999999999997</c:v>
                </c:pt>
                <c:pt idx="295">
                  <c:v>2.798</c:v>
                </c:pt>
                <c:pt idx="296">
                  <c:v>9.9220000000000006</c:v>
                </c:pt>
                <c:pt idx="297">
                  <c:v>9.5680000000000014</c:v>
                </c:pt>
                <c:pt idx="298">
                  <c:v>9.0279999999999987</c:v>
                </c:pt>
                <c:pt idx="299">
                  <c:v>11.613</c:v>
                </c:pt>
                <c:pt idx="300">
                  <c:v>14.773</c:v>
                </c:pt>
                <c:pt idx="301">
                  <c:v>16.739000000000001</c:v>
                </c:pt>
                <c:pt idx="302">
                  <c:v>20.378</c:v>
                </c:pt>
                <c:pt idx="303">
                  <c:v>18.09</c:v>
                </c:pt>
                <c:pt idx="304">
                  <c:v>22.544</c:v>
                </c:pt>
                <c:pt idx="305">
                  <c:v>23.03</c:v>
                </c:pt>
                <c:pt idx="306">
                  <c:v>27.052</c:v>
                </c:pt>
                <c:pt idx="307">
                  <c:v>28.315000000000001</c:v>
                </c:pt>
                <c:pt idx="308">
                  <c:v>25.105</c:v>
                </c:pt>
                <c:pt idx="309">
                  <c:v>25.111000000000011</c:v>
                </c:pt>
                <c:pt idx="310">
                  <c:v>27.757000000000001</c:v>
                </c:pt>
                <c:pt idx="311">
                  <c:v>27.474</c:v>
                </c:pt>
                <c:pt idx="312">
                  <c:v>28.997</c:v>
                </c:pt>
                <c:pt idx="313">
                  <c:v>26.003</c:v>
                </c:pt>
                <c:pt idx="314">
                  <c:v>24.193000000000001</c:v>
                </c:pt>
                <c:pt idx="315">
                  <c:v>22.423999999999989</c:v>
                </c:pt>
                <c:pt idx="316">
                  <c:v>17.358000000000001</c:v>
                </c:pt>
                <c:pt idx="317">
                  <c:v>17.183</c:v>
                </c:pt>
                <c:pt idx="318">
                  <c:v>20.457000000000001</c:v>
                </c:pt>
                <c:pt idx="319">
                  <c:v>14.797000000000001</c:v>
                </c:pt>
                <c:pt idx="320">
                  <c:v>19.344000000000001</c:v>
                </c:pt>
                <c:pt idx="321">
                  <c:v>15.36</c:v>
                </c:pt>
                <c:pt idx="322">
                  <c:v>15.234999999999999</c:v>
                </c:pt>
                <c:pt idx="323">
                  <c:v>12.61</c:v>
                </c:pt>
                <c:pt idx="324">
                  <c:v>14.504</c:v>
                </c:pt>
                <c:pt idx="325">
                  <c:v>17.687000000000001</c:v>
                </c:pt>
              </c:numCache>
            </c:numRef>
          </c:val>
          <c:smooth val="0"/>
        </c:ser>
        <c:ser>
          <c:idx val="2"/>
          <c:order val="2"/>
          <c:tx>
            <c:strRef>
              <c:f>'23828'!$H$19</c:f>
              <c:strCache>
                <c:ptCount val="1"/>
                <c:pt idx="0">
                  <c:v>M2 Growth Rate</c:v>
                </c:pt>
              </c:strCache>
            </c:strRef>
          </c:tx>
          <c:marker>
            <c:symbol val="none"/>
          </c:marker>
          <c:cat>
            <c:numRef>
              <c:f>'23828'!$E$20:$E$345</c:f>
              <c:numCache>
                <c:formatCode>mmm/yy</c:formatCode>
                <c:ptCount val="326"/>
                <c:pt idx="0">
                  <c:v>32143</c:v>
                </c:pt>
                <c:pt idx="1">
                  <c:v>32174</c:v>
                </c:pt>
                <c:pt idx="2">
                  <c:v>32203</c:v>
                </c:pt>
                <c:pt idx="3">
                  <c:v>32234</c:v>
                </c:pt>
                <c:pt idx="4">
                  <c:v>32264</c:v>
                </c:pt>
                <c:pt idx="5">
                  <c:v>32295</c:v>
                </c:pt>
                <c:pt idx="6">
                  <c:v>32325</c:v>
                </c:pt>
                <c:pt idx="7">
                  <c:v>32356</c:v>
                </c:pt>
                <c:pt idx="8">
                  <c:v>32387</c:v>
                </c:pt>
                <c:pt idx="9">
                  <c:v>32417</c:v>
                </c:pt>
                <c:pt idx="10">
                  <c:v>32448</c:v>
                </c:pt>
                <c:pt idx="11">
                  <c:v>32478</c:v>
                </c:pt>
                <c:pt idx="12">
                  <c:v>32509</c:v>
                </c:pt>
                <c:pt idx="13">
                  <c:v>32540</c:v>
                </c:pt>
                <c:pt idx="14">
                  <c:v>32568</c:v>
                </c:pt>
                <c:pt idx="15">
                  <c:v>32599</c:v>
                </c:pt>
                <c:pt idx="16">
                  <c:v>32629</c:v>
                </c:pt>
                <c:pt idx="17">
                  <c:v>32660</c:v>
                </c:pt>
                <c:pt idx="18">
                  <c:v>32690</c:v>
                </c:pt>
                <c:pt idx="19">
                  <c:v>32721</c:v>
                </c:pt>
                <c:pt idx="20">
                  <c:v>32752</c:v>
                </c:pt>
                <c:pt idx="21">
                  <c:v>32782</c:v>
                </c:pt>
                <c:pt idx="22">
                  <c:v>32813</c:v>
                </c:pt>
                <c:pt idx="23">
                  <c:v>32843</c:v>
                </c:pt>
                <c:pt idx="24">
                  <c:v>32874</c:v>
                </c:pt>
                <c:pt idx="25">
                  <c:v>32905</c:v>
                </c:pt>
                <c:pt idx="26">
                  <c:v>32933</c:v>
                </c:pt>
                <c:pt idx="27">
                  <c:v>32964</c:v>
                </c:pt>
                <c:pt idx="28">
                  <c:v>32994</c:v>
                </c:pt>
                <c:pt idx="29">
                  <c:v>33025</c:v>
                </c:pt>
                <c:pt idx="30">
                  <c:v>33055</c:v>
                </c:pt>
                <c:pt idx="31">
                  <c:v>33086</c:v>
                </c:pt>
                <c:pt idx="32">
                  <c:v>33117</c:v>
                </c:pt>
                <c:pt idx="33">
                  <c:v>33147</c:v>
                </c:pt>
                <c:pt idx="34">
                  <c:v>33178</c:v>
                </c:pt>
                <c:pt idx="35">
                  <c:v>33208</c:v>
                </c:pt>
                <c:pt idx="36">
                  <c:v>33239</c:v>
                </c:pt>
                <c:pt idx="37">
                  <c:v>33270</c:v>
                </c:pt>
                <c:pt idx="38">
                  <c:v>33298</c:v>
                </c:pt>
                <c:pt idx="39">
                  <c:v>33329</c:v>
                </c:pt>
                <c:pt idx="40">
                  <c:v>33359</c:v>
                </c:pt>
                <c:pt idx="41">
                  <c:v>33390</c:v>
                </c:pt>
                <c:pt idx="42">
                  <c:v>33420</c:v>
                </c:pt>
                <c:pt idx="43">
                  <c:v>33451</c:v>
                </c:pt>
                <c:pt idx="44">
                  <c:v>33482</c:v>
                </c:pt>
                <c:pt idx="45">
                  <c:v>33512</c:v>
                </c:pt>
                <c:pt idx="46">
                  <c:v>33543</c:v>
                </c:pt>
                <c:pt idx="47">
                  <c:v>33573</c:v>
                </c:pt>
                <c:pt idx="48">
                  <c:v>33604</c:v>
                </c:pt>
                <c:pt idx="49">
                  <c:v>33635</c:v>
                </c:pt>
                <c:pt idx="50">
                  <c:v>33664</c:v>
                </c:pt>
                <c:pt idx="51">
                  <c:v>33695</c:v>
                </c:pt>
                <c:pt idx="52">
                  <c:v>33725</c:v>
                </c:pt>
                <c:pt idx="53">
                  <c:v>33756</c:v>
                </c:pt>
                <c:pt idx="54">
                  <c:v>33786</c:v>
                </c:pt>
                <c:pt idx="55">
                  <c:v>33817</c:v>
                </c:pt>
                <c:pt idx="56">
                  <c:v>33848</c:v>
                </c:pt>
                <c:pt idx="57">
                  <c:v>33878</c:v>
                </c:pt>
                <c:pt idx="58">
                  <c:v>33909</c:v>
                </c:pt>
                <c:pt idx="59">
                  <c:v>33939</c:v>
                </c:pt>
                <c:pt idx="60">
                  <c:v>33970</c:v>
                </c:pt>
                <c:pt idx="61">
                  <c:v>34001</c:v>
                </c:pt>
                <c:pt idx="62">
                  <c:v>34029</c:v>
                </c:pt>
                <c:pt idx="63">
                  <c:v>34060</c:v>
                </c:pt>
                <c:pt idx="64">
                  <c:v>34090</c:v>
                </c:pt>
                <c:pt idx="65">
                  <c:v>34121</c:v>
                </c:pt>
                <c:pt idx="66">
                  <c:v>34151</c:v>
                </c:pt>
                <c:pt idx="67">
                  <c:v>34182</c:v>
                </c:pt>
                <c:pt idx="68">
                  <c:v>34213</c:v>
                </c:pt>
                <c:pt idx="69">
                  <c:v>34243</c:v>
                </c:pt>
                <c:pt idx="70">
                  <c:v>34274</c:v>
                </c:pt>
                <c:pt idx="71">
                  <c:v>34304</c:v>
                </c:pt>
                <c:pt idx="72">
                  <c:v>34335</c:v>
                </c:pt>
                <c:pt idx="73">
                  <c:v>34366</c:v>
                </c:pt>
                <c:pt idx="74">
                  <c:v>34394</c:v>
                </c:pt>
                <c:pt idx="75">
                  <c:v>34425</c:v>
                </c:pt>
                <c:pt idx="76">
                  <c:v>34455</c:v>
                </c:pt>
                <c:pt idx="77">
                  <c:v>34486</c:v>
                </c:pt>
                <c:pt idx="78">
                  <c:v>34516</c:v>
                </c:pt>
                <c:pt idx="79">
                  <c:v>34547</c:v>
                </c:pt>
                <c:pt idx="80">
                  <c:v>34578</c:v>
                </c:pt>
                <c:pt idx="81">
                  <c:v>34608</c:v>
                </c:pt>
                <c:pt idx="82">
                  <c:v>34639</c:v>
                </c:pt>
                <c:pt idx="83">
                  <c:v>34669</c:v>
                </c:pt>
                <c:pt idx="84">
                  <c:v>34700</c:v>
                </c:pt>
                <c:pt idx="85">
                  <c:v>34731</c:v>
                </c:pt>
                <c:pt idx="86">
                  <c:v>34759</c:v>
                </c:pt>
                <c:pt idx="87">
                  <c:v>34790</c:v>
                </c:pt>
                <c:pt idx="88">
                  <c:v>34820</c:v>
                </c:pt>
                <c:pt idx="89">
                  <c:v>34851</c:v>
                </c:pt>
                <c:pt idx="90">
                  <c:v>34881</c:v>
                </c:pt>
                <c:pt idx="91">
                  <c:v>34912</c:v>
                </c:pt>
                <c:pt idx="92">
                  <c:v>34943</c:v>
                </c:pt>
                <c:pt idx="93">
                  <c:v>34973</c:v>
                </c:pt>
                <c:pt idx="94">
                  <c:v>35004</c:v>
                </c:pt>
                <c:pt idx="95">
                  <c:v>35034</c:v>
                </c:pt>
                <c:pt idx="96">
                  <c:v>35065</c:v>
                </c:pt>
                <c:pt idx="97">
                  <c:v>35096</c:v>
                </c:pt>
                <c:pt idx="98">
                  <c:v>35125</c:v>
                </c:pt>
                <c:pt idx="99">
                  <c:v>35156</c:v>
                </c:pt>
                <c:pt idx="100">
                  <c:v>35186</c:v>
                </c:pt>
                <c:pt idx="101">
                  <c:v>35217</c:v>
                </c:pt>
                <c:pt idx="102">
                  <c:v>35247</c:v>
                </c:pt>
                <c:pt idx="103">
                  <c:v>35278</c:v>
                </c:pt>
                <c:pt idx="104">
                  <c:v>35309</c:v>
                </c:pt>
                <c:pt idx="105">
                  <c:v>35339</c:v>
                </c:pt>
                <c:pt idx="106">
                  <c:v>35370</c:v>
                </c:pt>
                <c:pt idx="107">
                  <c:v>35400</c:v>
                </c:pt>
                <c:pt idx="108">
                  <c:v>35431</c:v>
                </c:pt>
                <c:pt idx="109">
                  <c:v>35462</c:v>
                </c:pt>
                <c:pt idx="110">
                  <c:v>35490</c:v>
                </c:pt>
                <c:pt idx="111">
                  <c:v>35521</c:v>
                </c:pt>
                <c:pt idx="112">
                  <c:v>35551</c:v>
                </c:pt>
                <c:pt idx="113">
                  <c:v>35582</c:v>
                </c:pt>
                <c:pt idx="114">
                  <c:v>35612</c:v>
                </c:pt>
                <c:pt idx="115">
                  <c:v>35643</c:v>
                </c:pt>
                <c:pt idx="116">
                  <c:v>35674</c:v>
                </c:pt>
                <c:pt idx="117">
                  <c:v>35704</c:v>
                </c:pt>
                <c:pt idx="118">
                  <c:v>35735</c:v>
                </c:pt>
                <c:pt idx="119">
                  <c:v>35765</c:v>
                </c:pt>
                <c:pt idx="120">
                  <c:v>35796</c:v>
                </c:pt>
                <c:pt idx="121">
                  <c:v>35827</c:v>
                </c:pt>
                <c:pt idx="122">
                  <c:v>35855</c:v>
                </c:pt>
                <c:pt idx="123">
                  <c:v>35886</c:v>
                </c:pt>
                <c:pt idx="124">
                  <c:v>35916</c:v>
                </c:pt>
                <c:pt idx="125">
                  <c:v>35947</c:v>
                </c:pt>
                <c:pt idx="126">
                  <c:v>35977</c:v>
                </c:pt>
                <c:pt idx="127">
                  <c:v>36008</c:v>
                </c:pt>
                <c:pt idx="128">
                  <c:v>36039</c:v>
                </c:pt>
                <c:pt idx="129">
                  <c:v>36069</c:v>
                </c:pt>
                <c:pt idx="130">
                  <c:v>36100</c:v>
                </c:pt>
                <c:pt idx="131">
                  <c:v>36130</c:v>
                </c:pt>
                <c:pt idx="132">
                  <c:v>36161</c:v>
                </c:pt>
                <c:pt idx="133">
                  <c:v>36192</c:v>
                </c:pt>
                <c:pt idx="134">
                  <c:v>36220</c:v>
                </c:pt>
                <c:pt idx="135">
                  <c:v>36251</c:v>
                </c:pt>
                <c:pt idx="136">
                  <c:v>36281</c:v>
                </c:pt>
                <c:pt idx="137">
                  <c:v>36312</c:v>
                </c:pt>
                <c:pt idx="138">
                  <c:v>36342</c:v>
                </c:pt>
                <c:pt idx="139">
                  <c:v>36373</c:v>
                </c:pt>
                <c:pt idx="140">
                  <c:v>36404</c:v>
                </c:pt>
                <c:pt idx="141">
                  <c:v>36434</c:v>
                </c:pt>
                <c:pt idx="142">
                  <c:v>36465</c:v>
                </c:pt>
                <c:pt idx="143">
                  <c:v>36495</c:v>
                </c:pt>
                <c:pt idx="144">
                  <c:v>36526</c:v>
                </c:pt>
                <c:pt idx="145">
                  <c:v>36557</c:v>
                </c:pt>
                <c:pt idx="146">
                  <c:v>36586</c:v>
                </c:pt>
                <c:pt idx="147">
                  <c:v>36617</c:v>
                </c:pt>
                <c:pt idx="148">
                  <c:v>36647</c:v>
                </c:pt>
                <c:pt idx="149">
                  <c:v>36678</c:v>
                </c:pt>
                <c:pt idx="150">
                  <c:v>36708</c:v>
                </c:pt>
                <c:pt idx="151">
                  <c:v>36739</c:v>
                </c:pt>
                <c:pt idx="152">
                  <c:v>36770</c:v>
                </c:pt>
                <c:pt idx="153">
                  <c:v>36800</c:v>
                </c:pt>
                <c:pt idx="154">
                  <c:v>36831</c:v>
                </c:pt>
                <c:pt idx="155">
                  <c:v>36861</c:v>
                </c:pt>
                <c:pt idx="156">
                  <c:v>36892</c:v>
                </c:pt>
                <c:pt idx="157">
                  <c:v>36923</c:v>
                </c:pt>
                <c:pt idx="158">
                  <c:v>36951</c:v>
                </c:pt>
                <c:pt idx="159">
                  <c:v>36982</c:v>
                </c:pt>
                <c:pt idx="160">
                  <c:v>37012</c:v>
                </c:pt>
                <c:pt idx="161">
                  <c:v>37043</c:v>
                </c:pt>
                <c:pt idx="162">
                  <c:v>37073</c:v>
                </c:pt>
                <c:pt idx="163">
                  <c:v>37104</c:v>
                </c:pt>
                <c:pt idx="164">
                  <c:v>37135</c:v>
                </c:pt>
                <c:pt idx="165">
                  <c:v>37165</c:v>
                </c:pt>
                <c:pt idx="166">
                  <c:v>37196</c:v>
                </c:pt>
                <c:pt idx="167">
                  <c:v>37226</c:v>
                </c:pt>
                <c:pt idx="168">
                  <c:v>37257</c:v>
                </c:pt>
                <c:pt idx="169">
                  <c:v>37288</c:v>
                </c:pt>
                <c:pt idx="170">
                  <c:v>37316</c:v>
                </c:pt>
                <c:pt idx="171">
                  <c:v>37347</c:v>
                </c:pt>
                <c:pt idx="172">
                  <c:v>37377</c:v>
                </c:pt>
                <c:pt idx="173">
                  <c:v>37408</c:v>
                </c:pt>
                <c:pt idx="174">
                  <c:v>37438</c:v>
                </c:pt>
                <c:pt idx="175">
                  <c:v>37469</c:v>
                </c:pt>
                <c:pt idx="176">
                  <c:v>37500</c:v>
                </c:pt>
                <c:pt idx="177">
                  <c:v>37530</c:v>
                </c:pt>
                <c:pt idx="178">
                  <c:v>37561</c:v>
                </c:pt>
                <c:pt idx="179">
                  <c:v>37591</c:v>
                </c:pt>
                <c:pt idx="180">
                  <c:v>37622</c:v>
                </c:pt>
                <c:pt idx="181">
                  <c:v>37653</c:v>
                </c:pt>
                <c:pt idx="182">
                  <c:v>37681</c:v>
                </c:pt>
                <c:pt idx="183">
                  <c:v>37712</c:v>
                </c:pt>
                <c:pt idx="184">
                  <c:v>37742</c:v>
                </c:pt>
                <c:pt idx="185">
                  <c:v>37773</c:v>
                </c:pt>
                <c:pt idx="186">
                  <c:v>37803</c:v>
                </c:pt>
                <c:pt idx="187">
                  <c:v>37834</c:v>
                </c:pt>
                <c:pt idx="188">
                  <c:v>37865</c:v>
                </c:pt>
                <c:pt idx="189">
                  <c:v>37895</c:v>
                </c:pt>
                <c:pt idx="190">
                  <c:v>37926</c:v>
                </c:pt>
                <c:pt idx="191">
                  <c:v>37956</c:v>
                </c:pt>
                <c:pt idx="192">
                  <c:v>37987</c:v>
                </c:pt>
                <c:pt idx="193">
                  <c:v>38018</c:v>
                </c:pt>
                <c:pt idx="194">
                  <c:v>38047</c:v>
                </c:pt>
                <c:pt idx="195">
                  <c:v>38078</c:v>
                </c:pt>
                <c:pt idx="196">
                  <c:v>38108</c:v>
                </c:pt>
                <c:pt idx="197">
                  <c:v>38139</c:v>
                </c:pt>
                <c:pt idx="198">
                  <c:v>38169</c:v>
                </c:pt>
                <c:pt idx="199">
                  <c:v>38200</c:v>
                </c:pt>
                <c:pt idx="200">
                  <c:v>38231</c:v>
                </c:pt>
                <c:pt idx="201">
                  <c:v>38261</c:v>
                </c:pt>
                <c:pt idx="202">
                  <c:v>38292</c:v>
                </c:pt>
                <c:pt idx="203">
                  <c:v>38322</c:v>
                </c:pt>
                <c:pt idx="204">
                  <c:v>38353</c:v>
                </c:pt>
                <c:pt idx="205">
                  <c:v>38384</c:v>
                </c:pt>
                <c:pt idx="206">
                  <c:v>38412</c:v>
                </c:pt>
                <c:pt idx="207">
                  <c:v>38443</c:v>
                </c:pt>
                <c:pt idx="208">
                  <c:v>38473</c:v>
                </c:pt>
                <c:pt idx="209">
                  <c:v>38504</c:v>
                </c:pt>
                <c:pt idx="210">
                  <c:v>38534</c:v>
                </c:pt>
                <c:pt idx="211">
                  <c:v>38565</c:v>
                </c:pt>
                <c:pt idx="212">
                  <c:v>38596</c:v>
                </c:pt>
                <c:pt idx="213">
                  <c:v>38626</c:v>
                </c:pt>
                <c:pt idx="214">
                  <c:v>38657</c:v>
                </c:pt>
                <c:pt idx="215">
                  <c:v>38687</c:v>
                </c:pt>
                <c:pt idx="216">
                  <c:v>38718</c:v>
                </c:pt>
                <c:pt idx="217">
                  <c:v>38749</c:v>
                </c:pt>
                <c:pt idx="218">
                  <c:v>38777</c:v>
                </c:pt>
                <c:pt idx="219">
                  <c:v>38808</c:v>
                </c:pt>
                <c:pt idx="220">
                  <c:v>38838</c:v>
                </c:pt>
                <c:pt idx="221">
                  <c:v>38869</c:v>
                </c:pt>
                <c:pt idx="222">
                  <c:v>38899</c:v>
                </c:pt>
                <c:pt idx="223">
                  <c:v>38930</c:v>
                </c:pt>
                <c:pt idx="224">
                  <c:v>38961</c:v>
                </c:pt>
                <c:pt idx="225">
                  <c:v>38991</c:v>
                </c:pt>
                <c:pt idx="226">
                  <c:v>39022</c:v>
                </c:pt>
                <c:pt idx="227">
                  <c:v>39052</c:v>
                </c:pt>
                <c:pt idx="228">
                  <c:v>39083</c:v>
                </c:pt>
                <c:pt idx="229">
                  <c:v>39114</c:v>
                </c:pt>
                <c:pt idx="230">
                  <c:v>39142</c:v>
                </c:pt>
                <c:pt idx="231">
                  <c:v>39173</c:v>
                </c:pt>
                <c:pt idx="232">
                  <c:v>39203</c:v>
                </c:pt>
                <c:pt idx="233">
                  <c:v>39234</c:v>
                </c:pt>
                <c:pt idx="234">
                  <c:v>39264</c:v>
                </c:pt>
                <c:pt idx="235">
                  <c:v>39295</c:v>
                </c:pt>
                <c:pt idx="236">
                  <c:v>39326</c:v>
                </c:pt>
                <c:pt idx="237">
                  <c:v>39356</c:v>
                </c:pt>
                <c:pt idx="238">
                  <c:v>39387</c:v>
                </c:pt>
                <c:pt idx="239">
                  <c:v>39417</c:v>
                </c:pt>
                <c:pt idx="240">
                  <c:v>39448</c:v>
                </c:pt>
                <c:pt idx="241">
                  <c:v>39479</c:v>
                </c:pt>
                <c:pt idx="242">
                  <c:v>39508</c:v>
                </c:pt>
                <c:pt idx="243">
                  <c:v>39539</c:v>
                </c:pt>
                <c:pt idx="244">
                  <c:v>39569</c:v>
                </c:pt>
                <c:pt idx="245">
                  <c:v>39600</c:v>
                </c:pt>
                <c:pt idx="246">
                  <c:v>39630</c:v>
                </c:pt>
                <c:pt idx="247">
                  <c:v>39661</c:v>
                </c:pt>
                <c:pt idx="248">
                  <c:v>39692</c:v>
                </c:pt>
                <c:pt idx="249">
                  <c:v>39722</c:v>
                </c:pt>
                <c:pt idx="250">
                  <c:v>39753</c:v>
                </c:pt>
                <c:pt idx="251">
                  <c:v>39783</c:v>
                </c:pt>
                <c:pt idx="252">
                  <c:v>39814</c:v>
                </c:pt>
                <c:pt idx="253">
                  <c:v>39845</c:v>
                </c:pt>
                <c:pt idx="254">
                  <c:v>39873</c:v>
                </c:pt>
                <c:pt idx="255">
                  <c:v>39904</c:v>
                </c:pt>
                <c:pt idx="256">
                  <c:v>39934</c:v>
                </c:pt>
                <c:pt idx="257">
                  <c:v>39965</c:v>
                </c:pt>
                <c:pt idx="258">
                  <c:v>39995</c:v>
                </c:pt>
                <c:pt idx="259">
                  <c:v>40026</c:v>
                </c:pt>
                <c:pt idx="260">
                  <c:v>40057</c:v>
                </c:pt>
                <c:pt idx="261">
                  <c:v>40087</c:v>
                </c:pt>
                <c:pt idx="262">
                  <c:v>40118</c:v>
                </c:pt>
                <c:pt idx="263">
                  <c:v>40148</c:v>
                </c:pt>
                <c:pt idx="264">
                  <c:v>40179</c:v>
                </c:pt>
                <c:pt idx="265">
                  <c:v>40210</c:v>
                </c:pt>
                <c:pt idx="266">
                  <c:v>40238</c:v>
                </c:pt>
                <c:pt idx="267">
                  <c:v>40269</c:v>
                </c:pt>
                <c:pt idx="268">
                  <c:v>40299</c:v>
                </c:pt>
                <c:pt idx="269">
                  <c:v>40330</c:v>
                </c:pt>
                <c:pt idx="270">
                  <c:v>40360</c:v>
                </c:pt>
                <c:pt idx="271">
                  <c:v>40391</c:v>
                </c:pt>
                <c:pt idx="272">
                  <c:v>40422</c:v>
                </c:pt>
                <c:pt idx="273">
                  <c:v>40452</c:v>
                </c:pt>
                <c:pt idx="274">
                  <c:v>40483</c:v>
                </c:pt>
                <c:pt idx="275">
                  <c:v>40513</c:v>
                </c:pt>
                <c:pt idx="276">
                  <c:v>40544</c:v>
                </c:pt>
                <c:pt idx="277">
                  <c:v>40575</c:v>
                </c:pt>
                <c:pt idx="278">
                  <c:v>40603</c:v>
                </c:pt>
                <c:pt idx="279">
                  <c:v>40634</c:v>
                </c:pt>
                <c:pt idx="280">
                  <c:v>40664</c:v>
                </c:pt>
                <c:pt idx="281">
                  <c:v>40695</c:v>
                </c:pt>
                <c:pt idx="282">
                  <c:v>40725</c:v>
                </c:pt>
                <c:pt idx="283">
                  <c:v>40756</c:v>
                </c:pt>
                <c:pt idx="284">
                  <c:v>40787</c:v>
                </c:pt>
                <c:pt idx="285">
                  <c:v>40817</c:v>
                </c:pt>
                <c:pt idx="286">
                  <c:v>40848</c:v>
                </c:pt>
                <c:pt idx="287">
                  <c:v>40878</c:v>
                </c:pt>
                <c:pt idx="288">
                  <c:v>40909</c:v>
                </c:pt>
                <c:pt idx="289">
                  <c:v>40940</c:v>
                </c:pt>
                <c:pt idx="290">
                  <c:v>40969</c:v>
                </c:pt>
                <c:pt idx="291">
                  <c:v>41000</c:v>
                </c:pt>
                <c:pt idx="292">
                  <c:v>41030</c:v>
                </c:pt>
                <c:pt idx="293">
                  <c:v>41061</c:v>
                </c:pt>
                <c:pt idx="294">
                  <c:v>41091</c:v>
                </c:pt>
                <c:pt idx="295">
                  <c:v>41122</c:v>
                </c:pt>
                <c:pt idx="296">
                  <c:v>41153</c:v>
                </c:pt>
                <c:pt idx="297">
                  <c:v>41183</c:v>
                </c:pt>
                <c:pt idx="298">
                  <c:v>41214</c:v>
                </c:pt>
                <c:pt idx="299">
                  <c:v>41244</c:v>
                </c:pt>
                <c:pt idx="300">
                  <c:v>41275</c:v>
                </c:pt>
                <c:pt idx="301">
                  <c:v>41306</c:v>
                </c:pt>
                <c:pt idx="302">
                  <c:v>41334</c:v>
                </c:pt>
                <c:pt idx="303">
                  <c:v>41365</c:v>
                </c:pt>
                <c:pt idx="304">
                  <c:v>41395</c:v>
                </c:pt>
                <c:pt idx="305">
                  <c:v>41426</c:v>
                </c:pt>
                <c:pt idx="306">
                  <c:v>41456</c:v>
                </c:pt>
                <c:pt idx="307">
                  <c:v>41487</c:v>
                </c:pt>
                <c:pt idx="308">
                  <c:v>41518</c:v>
                </c:pt>
                <c:pt idx="309">
                  <c:v>41548</c:v>
                </c:pt>
                <c:pt idx="310">
                  <c:v>41579</c:v>
                </c:pt>
                <c:pt idx="311">
                  <c:v>41609</c:v>
                </c:pt>
                <c:pt idx="312">
                  <c:v>41640</c:v>
                </c:pt>
                <c:pt idx="313">
                  <c:v>41671</c:v>
                </c:pt>
                <c:pt idx="314">
                  <c:v>41699</c:v>
                </c:pt>
                <c:pt idx="315">
                  <c:v>41730</c:v>
                </c:pt>
                <c:pt idx="316">
                  <c:v>41760</c:v>
                </c:pt>
                <c:pt idx="317">
                  <c:v>41791</c:v>
                </c:pt>
                <c:pt idx="318">
                  <c:v>41821</c:v>
                </c:pt>
                <c:pt idx="319">
                  <c:v>41852</c:v>
                </c:pt>
                <c:pt idx="320">
                  <c:v>41883</c:v>
                </c:pt>
                <c:pt idx="321">
                  <c:v>41913</c:v>
                </c:pt>
                <c:pt idx="322">
                  <c:v>41944</c:v>
                </c:pt>
                <c:pt idx="323">
                  <c:v>41974</c:v>
                </c:pt>
                <c:pt idx="324">
                  <c:v>42005</c:v>
                </c:pt>
                <c:pt idx="325">
                  <c:v>42036</c:v>
                </c:pt>
              </c:numCache>
            </c:numRef>
          </c:cat>
          <c:val>
            <c:numRef>
              <c:f>'23828'!$H$20:$H$345</c:f>
              <c:numCache>
                <c:formatCode>General</c:formatCode>
                <c:ptCount val="326"/>
                <c:pt idx="0">
                  <c:v>40.585000000000001</c:v>
                </c:pt>
                <c:pt idx="1">
                  <c:v>39.991</c:v>
                </c:pt>
                <c:pt idx="2">
                  <c:v>42.741</c:v>
                </c:pt>
                <c:pt idx="3">
                  <c:v>45.423000000000002</c:v>
                </c:pt>
                <c:pt idx="4">
                  <c:v>42.129000000000012</c:v>
                </c:pt>
                <c:pt idx="5">
                  <c:v>45.451000000000001</c:v>
                </c:pt>
                <c:pt idx="6">
                  <c:v>47.881</c:v>
                </c:pt>
                <c:pt idx="7">
                  <c:v>47.947000000000003</c:v>
                </c:pt>
                <c:pt idx="8">
                  <c:v>46.372</c:v>
                </c:pt>
                <c:pt idx="9">
                  <c:v>47.186999999999998</c:v>
                </c:pt>
                <c:pt idx="10">
                  <c:v>58.899000000000001</c:v>
                </c:pt>
                <c:pt idx="11">
                  <c:v>54.091000000000001</c:v>
                </c:pt>
                <c:pt idx="12">
                  <c:v>60.24</c:v>
                </c:pt>
                <c:pt idx="13">
                  <c:v>72.334999999999994</c:v>
                </c:pt>
                <c:pt idx="14">
                  <c:v>73.680999999999983</c:v>
                </c:pt>
                <c:pt idx="15">
                  <c:v>78.593000000000004</c:v>
                </c:pt>
                <c:pt idx="16">
                  <c:v>79.582999999999998</c:v>
                </c:pt>
                <c:pt idx="17">
                  <c:v>80.334000000000003</c:v>
                </c:pt>
                <c:pt idx="18">
                  <c:v>76.623999999999981</c:v>
                </c:pt>
                <c:pt idx="19">
                  <c:v>78.027000000000001</c:v>
                </c:pt>
                <c:pt idx="20">
                  <c:v>82.299000000000007</c:v>
                </c:pt>
                <c:pt idx="21">
                  <c:v>88.106999999999999</c:v>
                </c:pt>
                <c:pt idx="22">
                  <c:v>80.649000000000001</c:v>
                </c:pt>
                <c:pt idx="23">
                  <c:v>73.343000000000004</c:v>
                </c:pt>
                <c:pt idx="24">
                  <c:v>81.318000000000012</c:v>
                </c:pt>
                <c:pt idx="25">
                  <c:v>70.117000000000004</c:v>
                </c:pt>
                <c:pt idx="26">
                  <c:v>69.093000000000004</c:v>
                </c:pt>
                <c:pt idx="27">
                  <c:v>70.662000000000006</c:v>
                </c:pt>
                <c:pt idx="28">
                  <c:v>66.683999999999983</c:v>
                </c:pt>
                <c:pt idx="29">
                  <c:v>73.851999999999975</c:v>
                </c:pt>
                <c:pt idx="30">
                  <c:v>69.242000000000004</c:v>
                </c:pt>
                <c:pt idx="31">
                  <c:v>66.554000000000002</c:v>
                </c:pt>
                <c:pt idx="32">
                  <c:v>61.917999999999999</c:v>
                </c:pt>
                <c:pt idx="33">
                  <c:v>55.585000000000001</c:v>
                </c:pt>
                <c:pt idx="34">
                  <c:v>51.652000000000001</c:v>
                </c:pt>
                <c:pt idx="35">
                  <c:v>51.828000000000003</c:v>
                </c:pt>
                <c:pt idx="36">
                  <c:v>48.862000000000002</c:v>
                </c:pt>
                <c:pt idx="37">
                  <c:v>48.775000000000013</c:v>
                </c:pt>
                <c:pt idx="38">
                  <c:v>46.096000000000011</c:v>
                </c:pt>
                <c:pt idx="39">
                  <c:v>43.076000000000001</c:v>
                </c:pt>
                <c:pt idx="40">
                  <c:v>45.785000000000011</c:v>
                </c:pt>
                <c:pt idx="41">
                  <c:v>46.028000000000013</c:v>
                </c:pt>
                <c:pt idx="42">
                  <c:v>46.363999999999997</c:v>
                </c:pt>
                <c:pt idx="43">
                  <c:v>50.285000000000011</c:v>
                </c:pt>
                <c:pt idx="44">
                  <c:v>55.769000000000013</c:v>
                </c:pt>
                <c:pt idx="45">
                  <c:v>57.922000000000011</c:v>
                </c:pt>
                <c:pt idx="46">
                  <c:v>59.206000000000003</c:v>
                </c:pt>
                <c:pt idx="47">
                  <c:v>63.641000000000012</c:v>
                </c:pt>
                <c:pt idx="48">
                  <c:v>64.95</c:v>
                </c:pt>
                <c:pt idx="49">
                  <c:v>68.617000000000004</c:v>
                </c:pt>
                <c:pt idx="50">
                  <c:v>72.747000000000071</c:v>
                </c:pt>
                <c:pt idx="51">
                  <c:v>71.721999999999994</c:v>
                </c:pt>
                <c:pt idx="52">
                  <c:v>71.292000000000002</c:v>
                </c:pt>
                <c:pt idx="53">
                  <c:v>66.64</c:v>
                </c:pt>
                <c:pt idx="54">
                  <c:v>69.540000000000006</c:v>
                </c:pt>
                <c:pt idx="55">
                  <c:v>68.015000000000001</c:v>
                </c:pt>
                <c:pt idx="56">
                  <c:v>65.507999999999996</c:v>
                </c:pt>
                <c:pt idx="57">
                  <c:v>62.578000000000003</c:v>
                </c:pt>
                <c:pt idx="58">
                  <c:v>63.297000000000011</c:v>
                </c:pt>
                <c:pt idx="59">
                  <c:v>62.857999999999997</c:v>
                </c:pt>
                <c:pt idx="60">
                  <c:v>63.54</c:v>
                </c:pt>
                <c:pt idx="61">
                  <c:v>66.090999999999994</c:v>
                </c:pt>
                <c:pt idx="62">
                  <c:v>65.206000000000003</c:v>
                </c:pt>
                <c:pt idx="63">
                  <c:v>61.516000000000012</c:v>
                </c:pt>
                <c:pt idx="64">
                  <c:v>67.158999999999978</c:v>
                </c:pt>
                <c:pt idx="65">
                  <c:v>57.739000000000011</c:v>
                </c:pt>
                <c:pt idx="66">
                  <c:v>57.273000000000003</c:v>
                </c:pt>
                <c:pt idx="67">
                  <c:v>55.578000000000003</c:v>
                </c:pt>
                <c:pt idx="68">
                  <c:v>50.949000000000012</c:v>
                </c:pt>
                <c:pt idx="69">
                  <c:v>51.586000000000013</c:v>
                </c:pt>
                <c:pt idx="70">
                  <c:v>48.436</c:v>
                </c:pt>
                <c:pt idx="71">
                  <c:v>48.08</c:v>
                </c:pt>
                <c:pt idx="72">
                  <c:v>40.988</c:v>
                </c:pt>
                <c:pt idx="73">
                  <c:v>41.96</c:v>
                </c:pt>
                <c:pt idx="74">
                  <c:v>31.027000000000001</c:v>
                </c:pt>
                <c:pt idx="75">
                  <c:v>54.266000000000012</c:v>
                </c:pt>
                <c:pt idx="76">
                  <c:v>77.254000000000005</c:v>
                </c:pt>
                <c:pt idx="77">
                  <c:v>111.693</c:v>
                </c:pt>
                <c:pt idx="78">
                  <c:v>137.809</c:v>
                </c:pt>
                <c:pt idx="79">
                  <c:v>127.259</c:v>
                </c:pt>
                <c:pt idx="80">
                  <c:v>129.22200000000001</c:v>
                </c:pt>
                <c:pt idx="81">
                  <c:v>119.432</c:v>
                </c:pt>
                <c:pt idx="82">
                  <c:v>127.438</c:v>
                </c:pt>
                <c:pt idx="83">
                  <c:v>123.178</c:v>
                </c:pt>
                <c:pt idx="84">
                  <c:v>135.88800000000009</c:v>
                </c:pt>
                <c:pt idx="85">
                  <c:v>151.83600000000001</c:v>
                </c:pt>
                <c:pt idx="86">
                  <c:v>178.9860000000001</c:v>
                </c:pt>
                <c:pt idx="87">
                  <c:v>161.83000000000001</c:v>
                </c:pt>
                <c:pt idx="88">
                  <c:v>125.139</c:v>
                </c:pt>
                <c:pt idx="89">
                  <c:v>108.34099999999999</c:v>
                </c:pt>
                <c:pt idx="90">
                  <c:v>91.848000000000013</c:v>
                </c:pt>
                <c:pt idx="91">
                  <c:v>102.178</c:v>
                </c:pt>
                <c:pt idx="92">
                  <c:v>100.46</c:v>
                </c:pt>
                <c:pt idx="93">
                  <c:v>101.373</c:v>
                </c:pt>
                <c:pt idx="94">
                  <c:v>104.71899999999999</c:v>
                </c:pt>
                <c:pt idx="95">
                  <c:v>99.354999999999976</c:v>
                </c:pt>
                <c:pt idx="96">
                  <c:v>105.488</c:v>
                </c:pt>
                <c:pt idx="97">
                  <c:v>96.293000000000006</c:v>
                </c:pt>
                <c:pt idx="98">
                  <c:v>87.740000000000023</c:v>
                </c:pt>
                <c:pt idx="99">
                  <c:v>92.164000000000001</c:v>
                </c:pt>
                <c:pt idx="100">
                  <c:v>87.86</c:v>
                </c:pt>
                <c:pt idx="101">
                  <c:v>86.60599999999998</c:v>
                </c:pt>
                <c:pt idx="102">
                  <c:v>81.573999999999998</c:v>
                </c:pt>
                <c:pt idx="103">
                  <c:v>90.812000000000012</c:v>
                </c:pt>
                <c:pt idx="104">
                  <c:v>103.20099999999999</c:v>
                </c:pt>
                <c:pt idx="105">
                  <c:v>116.53400000000001</c:v>
                </c:pt>
                <c:pt idx="106">
                  <c:v>112.434</c:v>
                </c:pt>
                <c:pt idx="107">
                  <c:v>132.75700000000001</c:v>
                </c:pt>
                <c:pt idx="108">
                  <c:v>125.578</c:v>
                </c:pt>
                <c:pt idx="109">
                  <c:v>116.123</c:v>
                </c:pt>
                <c:pt idx="110">
                  <c:v>127.124</c:v>
                </c:pt>
                <c:pt idx="111">
                  <c:v>110.38200000000001</c:v>
                </c:pt>
                <c:pt idx="112">
                  <c:v>111.467</c:v>
                </c:pt>
                <c:pt idx="113">
                  <c:v>110.383</c:v>
                </c:pt>
                <c:pt idx="114">
                  <c:v>112.876</c:v>
                </c:pt>
                <c:pt idx="115">
                  <c:v>99.121999999999986</c:v>
                </c:pt>
                <c:pt idx="116">
                  <c:v>101.773</c:v>
                </c:pt>
                <c:pt idx="117">
                  <c:v>102.315</c:v>
                </c:pt>
                <c:pt idx="118">
                  <c:v>94.208000000000013</c:v>
                </c:pt>
                <c:pt idx="119">
                  <c:v>93.47</c:v>
                </c:pt>
                <c:pt idx="120">
                  <c:v>97.866</c:v>
                </c:pt>
                <c:pt idx="121">
                  <c:v>86.069000000000003</c:v>
                </c:pt>
                <c:pt idx="122">
                  <c:v>88.604999999999976</c:v>
                </c:pt>
                <c:pt idx="123">
                  <c:v>92.891000000000005</c:v>
                </c:pt>
                <c:pt idx="124">
                  <c:v>98.561000000000007</c:v>
                </c:pt>
                <c:pt idx="125">
                  <c:v>108.855</c:v>
                </c:pt>
                <c:pt idx="126">
                  <c:v>112.188</c:v>
                </c:pt>
                <c:pt idx="127">
                  <c:v>106.41800000000001</c:v>
                </c:pt>
                <c:pt idx="128">
                  <c:v>100.535</c:v>
                </c:pt>
                <c:pt idx="129">
                  <c:v>97.578999999999979</c:v>
                </c:pt>
                <c:pt idx="130">
                  <c:v>108.17100000000001</c:v>
                </c:pt>
                <c:pt idx="131">
                  <c:v>101.866</c:v>
                </c:pt>
                <c:pt idx="132">
                  <c:v>104.48699999999999</c:v>
                </c:pt>
                <c:pt idx="133">
                  <c:v>115.164</c:v>
                </c:pt>
                <c:pt idx="134">
                  <c:v>114.502</c:v>
                </c:pt>
                <c:pt idx="135">
                  <c:v>99.331999999999994</c:v>
                </c:pt>
                <c:pt idx="136">
                  <c:v>99.007000000000005</c:v>
                </c:pt>
                <c:pt idx="137">
                  <c:v>91.677999999999983</c:v>
                </c:pt>
                <c:pt idx="138">
                  <c:v>91.322999999999979</c:v>
                </c:pt>
                <c:pt idx="139">
                  <c:v>103.858</c:v>
                </c:pt>
                <c:pt idx="140">
                  <c:v>102.566</c:v>
                </c:pt>
                <c:pt idx="141">
                  <c:v>97.366</c:v>
                </c:pt>
                <c:pt idx="142">
                  <c:v>93.585999999999999</c:v>
                </c:pt>
                <c:pt idx="143">
                  <c:v>96.107999999999976</c:v>
                </c:pt>
                <c:pt idx="144">
                  <c:v>95.147000000000006</c:v>
                </c:pt>
                <c:pt idx="145">
                  <c:v>82.015000000000001</c:v>
                </c:pt>
                <c:pt idx="146">
                  <c:v>71.271000000000001</c:v>
                </c:pt>
                <c:pt idx="147">
                  <c:v>75.387</c:v>
                </c:pt>
                <c:pt idx="148">
                  <c:v>64.650000000000006</c:v>
                </c:pt>
                <c:pt idx="149">
                  <c:v>60.371000000000002</c:v>
                </c:pt>
                <c:pt idx="150">
                  <c:v>62.076000000000001</c:v>
                </c:pt>
                <c:pt idx="151">
                  <c:v>48.319000000000003</c:v>
                </c:pt>
                <c:pt idx="152">
                  <c:v>42.804000000000002</c:v>
                </c:pt>
                <c:pt idx="153">
                  <c:v>43.561</c:v>
                </c:pt>
                <c:pt idx="154">
                  <c:v>45.185000000000002</c:v>
                </c:pt>
                <c:pt idx="155">
                  <c:v>42.453000000000003</c:v>
                </c:pt>
                <c:pt idx="156">
                  <c:v>40.802999999999997</c:v>
                </c:pt>
                <c:pt idx="157">
                  <c:v>59.353000000000002</c:v>
                </c:pt>
                <c:pt idx="158">
                  <c:v>71.504000000000005</c:v>
                </c:pt>
                <c:pt idx="159">
                  <c:v>67.938000000000002</c:v>
                </c:pt>
                <c:pt idx="160">
                  <c:v>69.274000000000001</c:v>
                </c:pt>
                <c:pt idx="161">
                  <c:v>64.747000000000071</c:v>
                </c:pt>
                <c:pt idx="162">
                  <c:v>43.685000000000002</c:v>
                </c:pt>
                <c:pt idx="163">
                  <c:v>56.854999999999997</c:v>
                </c:pt>
                <c:pt idx="164">
                  <c:v>58.973999999999997</c:v>
                </c:pt>
                <c:pt idx="165">
                  <c:v>57.061</c:v>
                </c:pt>
                <c:pt idx="166">
                  <c:v>53.944000000000003</c:v>
                </c:pt>
                <c:pt idx="167">
                  <c:v>48.035000000000011</c:v>
                </c:pt>
                <c:pt idx="168">
                  <c:v>42.091000000000001</c:v>
                </c:pt>
                <c:pt idx="169">
                  <c:v>37.308999999999997</c:v>
                </c:pt>
                <c:pt idx="170">
                  <c:v>28.652999999999999</c:v>
                </c:pt>
                <c:pt idx="171">
                  <c:v>30.393999999999991</c:v>
                </c:pt>
                <c:pt idx="172">
                  <c:v>32.478000000000002</c:v>
                </c:pt>
                <c:pt idx="173">
                  <c:v>31.54</c:v>
                </c:pt>
                <c:pt idx="174">
                  <c:v>41.011000000000003</c:v>
                </c:pt>
                <c:pt idx="175">
                  <c:v>31.79</c:v>
                </c:pt>
                <c:pt idx="176">
                  <c:v>33.406000000000013</c:v>
                </c:pt>
                <c:pt idx="177">
                  <c:v>35.156000000000013</c:v>
                </c:pt>
                <c:pt idx="178">
                  <c:v>34.172000000000011</c:v>
                </c:pt>
                <c:pt idx="179">
                  <c:v>30.986999999999981</c:v>
                </c:pt>
                <c:pt idx="180">
                  <c:v>33.317</c:v>
                </c:pt>
                <c:pt idx="181">
                  <c:v>27.193000000000001</c:v>
                </c:pt>
                <c:pt idx="182">
                  <c:v>28.802</c:v>
                </c:pt>
                <c:pt idx="183">
                  <c:v>23.684000000000001</c:v>
                </c:pt>
                <c:pt idx="184">
                  <c:v>24.847999999999999</c:v>
                </c:pt>
                <c:pt idx="185">
                  <c:v>27.678999999999991</c:v>
                </c:pt>
                <c:pt idx="186">
                  <c:v>29.51</c:v>
                </c:pt>
                <c:pt idx="187">
                  <c:v>32.726000000000013</c:v>
                </c:pt>
                <c:pt idx="188">
                  <c:v>33.446000000000012</c:v>
                </c:pt>
                <c:pt idx="189">
                  <c:v>33.125000000000021</c:v>
                </c:pt>
                <c:pt idx="190">
                  <c:v>33.838000000000001</c:v>
                </c:pt>
                <c:pt idx="191">
                  <c:v>33.667000000000002</c:v>
                </c:pt>
                <c:pt idx="192">
                  <c:v>48.255000000000003</c:v>
                </c:pt>
                <c:pt idx="193">
                  <c:v>45.143000000000001</c:v>
                </c:pt>
                <c:pt idx="194">
                  <c:v>45.120000000000012</c:v>
                </c:pt>
                <c:pt idx="195">
                  <c:v>51.588000000000001</c:v>
                </c:pt>
                <c:pt idx="196">
                  <c:v>47.891000000000012</c:v>
                </c:pt>
                <c:pt idx="197">
                  <c:v>43.643000000000001</c:v>
                </c:pt>
                <c:pt idx="198">
                  <c:v>40.711000000000013</c:v>
                </c:pt>
                <c:pt idx="199">
                  <c:v>41.235000000000021</c:v>
                </c:pt>
                <c:pt idx="200">
                  <c:v>37.272000000000013</c:v>
                </c:pt>
                <c:pt idx="201">
                  <c:v>35.533000000000001</c:v>
                </c:pt>
                <c:pt idx="202">
                  <c:v>33.827000000000012</c:v>
                </c:pt>
                <c:pt idx="203">
                  <c:v>31.224</c:v>
                </c:pt>
                <c:pt idx="204">
                  <c:v>17.315999999999999</c:v>
                </c:pt>
                <c:pt idx="205">
                  <c:v>21.181000000000001</c:v>
                </c:pt>
                <c:pt idx="206">
                  <c:v>22.870999999999999</c:v>
                </c:pt>
                <c:pt idx="207">
                  <c:v>23.667000000000009</c:v>
                </c:pt>
                <c:pt idx="208">
                  <c:v>26.045000000000002</c:v>
                </c:pt>
                <c:pt idx="209">
                  <c:v>29.934000000000001</c:v>
                </c:pt>
                <c:pt idx="210">
                  <c:v>32.805999999999997</c:v>
                </c:pt>
                <c:pt idx="211">
                  <c:v>33.014000000000003</c:v>
                </c:pt>
                <c:pt idx="212">
                  <c:v>34.598000000000013</c:v>
                </c:pt>
                <c:pt idx="213">
                  <c:v>38.173000000000002</c:v>
                </c:pt>
                <c:pt idx="214">
                  <c:v>38.979000000000013</c:v>
                </c:pt>
                <c:pt idx="215">
                  <c:v>120.014</c:v>
                </c:pt>
                <c:pt idx="216">
                  <c:v>121.291</c:v>
                </c:pt>
                <c:pt idx="217">
                  <c:v>120.651</c:v>
                </c:pt>
                <c:pt idx="218">
                  <c:v>117.999</c:v>
                </c:pt>
                <c:pt idx="219">
                  <c:v>114.511</c:v>
                </c:pt>
                <c:pt idx="220">
                  <c:v>127.84</c:v>
                </c:pt>
                <c:pt idx="221">
                  <c:v>120.054</c:v>
                </c:pt>
                <c:pt idx="222">
                  <c:v>107.628</c:v>
                </c:pt>
                <c:pt idx="223">
                  <c:v>105.13</c:v>
                </c:pt>
                <c:pt idx="224">
                  <c:v>103.479</c:v>
                </c:pt>
                <c:pt idx="225">
                  <c:v>96.598000000000013</c:v>
                </c:pt>
                <c:pt idx="226">
                  <c:v>97.812000000000012</c:v>
                </c:pt>
                <c:pt idx="227">
                  <c:v>24.678999999999991</c:v>
                </c:pt>
                <c:pt idx="228">
                  <c:v>27.461999999999989</c:v>
                </c:pt>
                <c:pt idx="229">
                  <c:v>25.896000000000001</c:v>
                </c:pt>
                <c:pt idx="230">
                  <c:v>23.238</c:v>
                </c:pt>
                <c:pt idx="231">
                  <c:v>22.806000000000001</c:v>
                </c:pt>
                <c:pt idx="232">
                  <c:v>14.441000000000001</c:v>
                </c:pt>
                <c:pt idx="233">
                  <c:v>14.896000000000001</c:v>
                </c:pt>
                <c:pt idx="234">
                  <c:v>19.545999999999989</c:v>
                </c:pt>
                <c:pt idx="235">
                  <c:v>19.75</c:v>
                </c:pt>
                <c:pt idx="236">
                  <c:v>16.18</c:v>
                </c:pt>
                <c:pt idx="237">
                  <c:v>15.691000000000001</c:v>
                </c:pt>
                <c:pt idx="238">
                  <c:v>14.696</c:v>
                </c:pt>
                <c:pt idx="239">
                  <c:v>15.666</c:v>
                </c:pt>
                <c:pt idx="240">
                  <c:v>15.298999999999999</c:v>
                </c:pt>
                <c:pt idx="241">
                  <c:v>16.667000000000009</c:v>
                </c:pt>
                <c:pt idx="242">
                  <c:v>21.904</c:v>
                </c:pt>
                <c:pt idx="243">
                  <c:v>20.814000000000011</c:v>
                </c:pt>
                <c:pt idx="244">
                  <c:v>17.76499999999999</c:v>
                </c:pt>
                <c:pt idx="245">
                  <c:v>18.46599999999998</c:v>
                </c:pt>
                <c:pt idx="246">
                  <c:v>17.381</c:v>
                </c:pt>
                <c:pt idx="247">
                  <c:v>15.688000000000001</c:v>
                </c:pt>
                <c:pt idx="248">
                  <c:v>21.940999999999981</c:v>
                </c:pt>
                <c:pt idx="249">
                  <c:v>26.082999999999981</c:v>
                </c:pt>
                <c:pt idx="250">
                  <c:v>27.061</c:v>
                </c:pt>
                <c:pt idx="251">
                  <c:v>26.716000000000001</c:v>
                </c:pt>
                <c:pt idx="252">
                  <c:v>26.22</c:v>
                </c:pt>
                <c:pt idx="253">
                  <c:v>26.38</c:v>
                </c:pt>
                <c:pt idx="254">
                  <c:v>20.036999999999999</c:v>
                </c:pt>
                <c:pt idx="255">
                  <c:v>17.234000000000009</c:v>
                </c:pt>
                <c:pt idx="256">
                  <c:v>19.911999999999999</c:v>
                </c:pt>
                <c:pt idx="257">
                  <c:v>18.760999999999981</c:v>
                </c:pt>
                <c:pt idx="258">
                  <c:v>18.786999999999981</c:v>
                </c:pt>
                <c:pt idx="259">
                  <c:v>19.992999999999981</c:v>
                </c:pt>
                <c:pt idx="260">
                  <c:v>17.227</c:v>
                </c:pt>
                <c:pt idx="261">
                  <c:v>13.95300000000001</c:v>
                </c:pt>
                <c:pt idx="262">
                  <c:v>14.68</c:v>
                </c:pt>
                <c:pt idx="263">
                  <c:v>12.989000000000001</c:v>
                </c:pt>
                <c:pt idx="264">
                  <c:v>12.954000000000001</c:v>
                </c:pt>
                <c:pt idx="265">
                  <c:v>12.603</c:v>
                </c:pt>
                <c:pt idx="266">
                  <c:v>13.637</c:v>
                </c:pt>
                <c:pt idx="267">
                  <c:v>15.356000000000011</c:v>
                </c:pt>
                <c:pt idx="268">
                  <c:v>16.042000000000002</c:v>
                </c:pt>
                <c:pt idx="269">
                  <c:v>18.190000000000001</c:v>
                </c:pt>
                <c:pt idx="270">
                  <c:v>17.94499999999999</c:v>
                </c:pt>
                <c:pt idx="271">
                  <c:v>17.542000000000002</c:v>
                </c:pt>
                <c:pt idx="272">
                  <c:v>16.664000000000001</c:v>
                </c:pt>
                <c:pt idx="273">
                  <c:v>16.829999999999991</c:v>
                </c:pt>
                <c:pt idx="274">
                  <c:v>15.706</c:v>
                </c:pt>
                <c:pt idx="275">
                  <c:v>19.105</c:v>
                </c:pt>
                <c:pt idx="276">
                  <c:v>19.023</c:v>
                </c:pt>
                <c:pt idx="277">
                  <c:v>20.053999999999991</c:v>
                </c:pt>
                <c:pt idx="278">
                  <c:v>20.646000000000001</c:v>
                </c:pt>
                <c:pt idx="279">
                  <c:v>21.555</c:v>
                </c:pt>
                <c:pt idx="280">
                  <c:v>22.459</c:v>
                </c:pt>
                <c:pt idx="281">
                  <c:v>20.312000000000001</c:v>
                </c:pt>
                <c:pt idx="282">
                  <c:v>21.699000000000009</c:v>
                </c:pt>
                <c:pt idx="283">
                  <c:v>23.152999999999999</c:v>
                </c:pt>
                <c:pt idx="284">
                  <c:v>21.574000000000009</c:v>
                </c:pt>
                <c:pt idx="285">
                  <c:v>19.317000000000011</c:v>
                </c:pt>
                <c:pt idx="286">
                  <c:v>17.925999999999981</c:v>
                </c:pt>
                <c:pt idx="287">
                  <c:v>14.84</c:v>
                </c:pt>
                <c:pt idx="288">
                  <c:v>12.711</c:v>
                </c:pt>
                <c:pt idx="289">
                  <c:v>10.526</c:v>
                </c:pt>
                <c:pt idx="290">
                  <c:v>9.6439999999999984</c:v>
                </c:pt>
                <c:pt idx="291">
                  <c:v>9.5350000000000001</c:v>
                </c:pt>
                <c:pt idx="292">
                  <c:v>8.4430000000000014</c:v>
                </c:pt>
                <c:pt idx="293">
                  <c:v>8.4520000000000088</c:v>
                </c:pt>
                <c:pt idx="294">
                  <c:v>7.46</c:v>
                </c:pt>
                <c:pt idx="295">
                  <c:v>6.6379999999999946</c:v>
                </c:pt>
                <c:pt idx="296">
                  <c:v>8.0890000000000004</c:v>
                </c:pt>
                <c:pt idx="297">
                  <c:v>10.403</c:v>
                </c:pt>
                <c:pt idx="298">
                  <c:v>9.6820000000000004</c:v>
                </c:pt>
                <c:pt idx="299">
                  <c:v>10.177</c:v>
                </c:pt>
                <c:pt idx="300">
                  <c:v>12.929</c:v>
                </c:pt>
                <c:pt idx="301">
                  <c:v>13.38</c:v>
                </c:pt>
                <c:pt idx="302">
                  <c:v>13.586</c:v>
                </c:pt>
                <c:pt idx="303">
                  <c:v>14.484</c:v>
                </c:pt>
                <c:pt idx="304">
                  <c:v>15.802</c:v>
                </c:pt>
                <c:pt idx="305">
                  <c:v>16.238</c:v>
                </c:pt>
                <c:pt idx="306">
                  <c:v>18.971999999999991</c:v>
                </c:pt>
                <c:pt idx="307">
                  <c:v>20.183</c:v>
                </c:pt>
                <c:pt idx="308">
                  <c:v>20.327999999999999</c:v>
                </c:pt>
                <c:pt idx="309">
                  <c:v>19.634000000000011</c:v>
                </c:pt>
                <c:pt idx="310">
                  <c:v>21.273</c:v>
                </c:pt>
                <c:pt idx="311">
                  <c:v>22.201000000000001</c:v>
                </c:pt>
                <c:pt idx="312">
                  <c:v>23.614000000000011</c:v>
                </c:pt>
                <c:pt idx="313">
                  <c:v>22.512</c:v>
                </c:pt>
                <c:pt idx="314">
                  <c:v>20.956</c:v>
                </c:pt>
                <c:pt idx="315">
                  <c:v>19.951000000000001</c:v>
                </c:pt>
                <c:pt idx="316">
                  <c:v>16.658000000000001</c:v>
                </c:pt>
                <c:pt idx="317">
                  <c:v>16.763000000000002</c:v>
                </c:pt>
                <c:pt idx="318">
                  <c:v>16.542000000000002</c:v>
                </c:pt>
                <c:pt idx="319">
                  <c:v>14.016999999999999</c:v>
                </c:pt>
                <c:pt idx="320">
                  <c:v>15.132</c:v>
                </c:pt>
                <c:pt idx="321">
                  <c:v>13.256</c:v>
                </c:pt>
                <c:pt idx="322">
                  <c:v>12.303000000000001</c:v>
                </c:pt>
                <c:pt idx="323">
                  <c:v>11.882</c:v>
                </c:pt>
                <c:pt idx="324">
                  <c:v>10.944000000000001</c:v>
                </c:pt>
                <c:pt idx="325">
                  <c:v>13.443</c:v>
                </c:pt>
              </c:numCache>
            </c:numRef>
          </c:val>
          <c:smooth val="0"/>
        </c:ser>
        <c:dLbls>
          <c:showLegendKey val="0"/>
          <c:showVal val="0"/>
          <c:showCatName val="0"/>
          <c:showSerName val="0"/>
          <c:showPercent val="0"/>
          <c:showBubbleSize val="0"/>
        </c:dLbls>
        <c:marker val="1"/>
        <c:smooth val="0"/>
        <c:axId val="315436032"/>
        <c:axId val="315372608"/>
      </c:lineChart>
      <c:dateAx>
        <c:axId val="315436032"/>
        <c:scaling>
          <c:orientation val="minMax"/>
        </c:scaling>
        <c:delete val="0"/>
        <c:axPos val="b"/>
        <c:numFmt formatCode="mmm/yy" sourceLinked="1"/>
        <c:majorTickMark val="out"/>
        <c:minorTickMark val="none"/>
        <c:tickLblPos val="nextTo"/>
        <c:crossAx val="315372608"/>
        <c:crosses val="autoZero"/>
        <c:auto val="1"/>
        <c:lblOffset val="100"/>
        <c:baseTimeUnit val="months"/>
      </c:dateAx>
      <c:valAx>
        <c:axId val="315372608"/>
        <c:scaling>
          <c:orientation val="minMax"/>
        </c:scaling>
        <c:delete val="0"/>
        <c:axPos val="l"/>
        <c:numFmt formatCode="General" sourceLinked="1"/>
        <c:majorTickMark val="out"/>
        <c:minorTickMark val="none"/>
        <c:tickLblPos val="nextTo"/>
        <c:crossAx val="315436032"/>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Placeholder2</b:Tag>
    <b:SourceType>Book</b:SourceType>
    <b:Guid>{A7705E48-4BBF-4758-B38C-82F16EBE0077}</b:Guid>
    <b:Author>
      <b:Author>
        <b:NameList>
          <b:Person>
            <b:Last>Mishkin</b:Last>
            <b:First>Frederic</b:First>
          </b:Person>
        </b:NameList>
      </b:Author>
    </b:Author>
    <b:Title>The Economics of Money Banking and Financial Markets</b:Title>
    <b:Year>2004</b:Year>
    <b:Publisher>Pearson</b:Publisher>
    <b:RefOrder>10</b:RefOrder>
  </b:Source>
</b:Sources>
</file>

<file path=customXml/itemProps1.xml><?xml version="1.0" encoding="utf-8"?>
<ds:datastoreItem xmlns:ds="http://schemas.openxmlformats.org/officeDocument/2006/customXml" ds:itemID="{F45ABAA3-11D8-4CA6-9AB5-778AF14D2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70</Pages>
  <Words>2881</Words>
  <Characters>16425</Characters>
  <Application>Microsoft Office Word</Application>
  <DocSecurity>0</DocSecurity>
  <Lines>136</Lines>
  <Paragraphs>38</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Open Economy Macroeconomics</vt:lpstr>
      <vt:lpstr>Open Economy Macroeconomics</vt:lpstr>
    </vt:vector>
  </TitlesOfParts>
  <Company>ECO5105:  Open Economy Macroeconomics Lecture Note 1</Company>
  <LinksUpToDate>false</LinksUpToDate>
  <CharactersWithSpaces>19268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Economy Macroeconomics</dc:title>
  <dc:subject>Mundell– Fleming Model</dc:subject>
  <dc:creator>Kaan Öğüt</dc:creator>
  <cp:lastModifiedBy>kogut</cp:lastModifiedBy>
  <cp:revision>2</cp:revision>
  <cp:lastPrinted>2017-02-27T14:53:00Z</cp:lastPrinted>
  <dcterms:created xsi:type="dcterms:W3CDTF">2018-05-14T08:20:00Z</dcterms:created>
  <dcterms:modified xsi:type="dcterms:W3CDTF">2018-05-14T08:20:00Z</dcterms:modified>
</cp:coreProperties>
</file>